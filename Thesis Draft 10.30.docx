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4D2D2A" w14:textId="77777777" w:rsidR="00C66921" w:rsidRDefault="00C66921" w:rsidP="00C66921">
      <w:pPr>
        <w:spacing w:line="480" w:lineRule="auto"/>
        <w:jc w:val="center"/>
        <w:rPr>
          <w:b/>
        </w:rPr>
      </w:pPr>
      <w:r>
        <w:rPr>
          <w:b/>
        </w:rPr>
        <w:t>CHAPTER 1</w:t>
      </w:r>
    </w:p>
    <w:p w14:paraId="30CA91CE" w14:textId="77777777" w:rsidR="001503EE" w:rsidRDefault="001503EE" w:rsidP="001503EE">
      <w:pPr>
        <w:spacing w:line="480" w:lineRule="auto"/>
        <w:ind w:firstLine="720"/>
      </w:pPr>
      <w:r>
        <w:t xml:space="preserve">Despite more than a century of research, wheat </w:t>
      </w:r>
      <w:r w:rsidRPr="00091D12">
        <w:t>stem</w:t>
      </w:r>
      <w:r>
        <w:t xml:space="preserve"> rust, caused by </w:t>
      </w:r>
      <w:r>
        <w:rPr>
          <w:i/>
          <w:iCs/>
        </w:rPr>
        <w:t>Puccinia graminis</w:t>
      </w:r>
      <w:r>
        <w:t xml:space="preserve"> Pers. f. sp. </w:t>
      </w:r>
      <w:r>
        <w:rPr>
          <w:i/>
          <w:iCs/>
        </w:rPr>
        <w:t>tritici</w:t>
      </w:r>
      <w:r>
        <w:t xml:space="preserve"> Erikss. &amp; E. Henning, continues to threaten global wheat (</w:t>
      </w:r>
      <w:r>
        <w:rPr>
          <w:i/>
          <w:iCs/>
        </w:rPr>
        <w:t xml:space="preserve">Triticum </w:t>
      </w:r>
      <w:r w:rsidRPr="00091D12">
        <w:rPr>
          <w:i/>
          <w:iCs/>
        </w:rPr>
        <w:t>aestivum</w:t>
      </w:r>
      <w:r>
        <w:t xml:space="preserve"> L.) production.  While this disease has been effectively controlled via genetic resistance in Europe and North America since 1951 and 1974, respectively, localized severe epidemics of stem rust in East Africa, caused by new races of </w:t>
      </w:r>
      <w:r>
        <w:rPr>
          <w:i/>
          <w:iCs/>
        </w:rPr>
        <w:t>P. graminis</w:t>
      </w:r>
      <w:r>
        <w:t xml:space="preserve"> f. sp. </w:t>
      </w:r>
      <w:r>
        <w:rPr>
          <w:i/>
          <w:iCs/>
        </w:rPr>
        <w:t>tritici</w:t>
      </w:r>
      <w:r>
        <w:t xml:space="preserve">, serve to remind wheat scientists that indeed “rust never sleeps” </w:t>
      </w:r>
      <w:r w:rsidR="002D569D">
        <w:fldChar w:fldCharType="begin"/>
      </w:r>
      <w:r w:rsidR="00892481">
        <w:instrText xml:space="preserve"> ADDIN EN.CITE &lt;EndNote&gt;&lt;Cite&gt;&lt;Author&gt;Leonard&lt;/Author&gt;&lt;Year&gt;2005&lt;/Year&gt;&lt;RecNum&gt;52&lt;/RecNum&gt;&lt;DisplayText&gt;(Leonard, 2005, Singh, 2006)&lt;/DisplayText&gt;&lt;record&gt;&lt;rec-number&gt;52&lt;/rec-number&gt;&lt;foreign-keys&gt;&lt;key app="EN" db-id="t52e5f9wev9fanesaazv5w2sztfs0tateepf" timestamp="1408645103"&gt;52&lt;/key&gt;&lt;key app="ENWeb" db-id=""&gt;0&lt;/key&gt;&lt;/foreign-keys&gt;&lt;ref-type name="Journal Article"&gt;17&lt;/ref-type&gt;&lt;contributors&gt;&lt;authors&gt;&lt;author&gt;Leonard, K. J.; Szabo L. J.&lt;/author&gt;&lt;/authors&gt;&lt;/contributors&gt;&lt;titles&gt;&lt;title&gt;&amp;lt;Leonard and Szabo. 2005. Stem rust of small grains and grasses caused by Puccinia graminis.pdf&amp;gt;&lt;/title&gt;&lt;secondary-title&gt;Molecular Plant Pathology&lt;/secondary-title&gt;&lt;/titles&gt;&lt;periodical&gt;&lt;full-title&gt;Mol Plant Pathol&lt;/full-title&gt;&lt;abbr-1&gt;Molecular plant pathology&lt;/abbr-1&gt;&lt;/periodical&gt;&lt;pages&gt;99-111&lt;/pages&gt;&lt;volume&gt;6&lt;/volume&gt;&lt;number&gt;2&lt;/number&gt;&lt;dates&gt;&lt;year&gt;2005&lt;/year&gt;&lt;/dates&gt;&lt;urls&gt;&lt;/urls&gt;&lt;electronic-resource-num&gt;10.1111/J.1364-3703.2004.00273.X&lt;/electronic-resource-num&gt;&lt;/record&gt;&lt;/Cite&gt;&lt;Cite&gt;&lt;Author&gt;Singh&lt;/Author&gt;&lt;Year&gt;2006&lt;/Year&gt;&lt;RecNum&gt;104&lt;/RecNum&gt;&lt;record&gt;&lt;rec-number&gt;104&lt;/rec-number&gt;&lt;foreign-keys&gt;&lt;key app="EN" db-id="t52e5f9wev9fanesaazv5w2sztfs0tateepf" timestamp="1408645164"&gt;104&lt;/key&gt;&lt;key app="ENWeb" db-id=""&gt;0&lt;/key&gt;&lt;/foreign-keys&gt;&lt;ref-type name="Journal Article"&gt;17&lt;/ref-type&gt;&lt;contributors&gt;&lt;authors&gt;&lt;author&gt;Singh, R.&lt;/author&gt;&lt;/authors&gt;&lt;/contributors&gt;&lt;titles&gt;&lt;title&gt;Current status, likely migration and strategies to mitigate the threat to wheat production from race Ug99 (TTKS) of stem rust pathogen&lt;/title&gt;&lt;secondary-title&gt;CAB Reviews: Perspectives in Agriculture, Veterinary Science, Nutrition and Natural Resources&lt;/secondary-title&gt;&lt;/titles&gt;&lt;periodical&gt;&lt;full-title&gt;CAB Reviews: Perspectives in Agriculture, Veterinary Science, Nutrition and Natural Resources&lt;/full-title&gt;&lt;/periodical&gt;&lt;volume&gt;1&lt;/volume&gt;&lt;number&gt;054&lt;/number&gt;&lt;dates&gt;&lt;year&gt;2006&lt;/year&gt;&lt;/dates&gt;&lt;isbn&gt;17498848&lt;/isbn&gt;&lt;urls&gt;&lt;/urls&gt;&lt;electronic-resource-num&gt;10.1079/pavsnnr20061054&lt;/electronic-resource-num&gt;&lt;/record&gt;&lt;/Cite&gt;&lt;/EndNote&gt;</w:instrText>
      </w:r>
      <w:r w:rsidR="002D569D">
        <w:fldChar w:fldCharType="separate"/>
      </w:r>
      <w:r w:rsidR="00892481">
        <w:rPr>
          <w:noProof/>
        </w:rPr>
        <w:t>(Leonard, 2005, Singh, 2006)</w:t>
      </w:r>
      <w:r w:rsidR="002D569D">
        <w:fldChar w:fldCharType="end"/>
      </w:r>
      <w:r>
        <w:t xml:space="preserve">.  </w:t>
      </w:r>
    </w:p>
    <w:p w14:paraId="664854BD" w14:textId="77777777" w:rsidR="001503EE" w:rsidRDefault="001503EE" w:rsidP="001503EE">
      <w:pPr>
        <w:spacing w:line="480" w:lineRule="auto"/>
        <w:ind w:firstLine="720"/>
      </w:pPr>
      <w:r>
        <w:t>The stem rust races responsible for these epidemics are predominately members of the Ug99 race group, so-called due to a</w:t>
      </w:r>
      <w:r>
        <w:rPr>
          <w:i/>
          <w:iCs/>
        </w:rPr>
        <w:t xml:space="preserve"> P. graminis </w:t>
      </w:r>
      <w:r>
        <w:t xml:space="preserve">f. sp. </w:t>
      </w:r>
      <w:r>
        <w:rPr>
          <w:i/>
          <w:iCs/>
        </w:rPr>
        <w:t xml:space="preserve">tritici </w:t>
      </w:r>
      <w:r w:rsidR="00870C5C">
        <w:t xml:space="preserve">isolate discovered in </w:t>
      </w:r>
      <w:r>
        <w:t xml:space="preserve">the highlands of Uganda in 1998 and named in 1999 </w:t>
      </w:r>
      <w:r w:rsidR="002D569D">
        <w:fldChar w:fldCharType="begin"/>
      </w:r>
      <w:r w:rsidR="00892481">
        <w:instrText xml:space="preserve"> ADDIN EN.CITE &lt;EndNote&gt;&lt;Cite&gt;&lt;Author&gt;Pretorius&lt;/Author&gt;&lt;Year&gt;2000&lt;/Year&gt;&lt;RecNum&gt;430&lt;/RecNum&gt;&lt;DisplayText&gt;(Pretorius et al., 2000)&lt;/DisplayText&gt;&lt;record&gt;&lt;rec-number&gt;430&lt;/rec-number&gt;&lt;foreign-keys&gt;&lt;key app="EN" db-id="t52e5f9wev9fanesaazv5w2sztfs0tateepf" timestamp="1410893116"&gt;430&lt;/key&gt;&lt;/foreign-keys&gt;&lt;ref-type name="Journal Article"&gt;17&lt;/ref-type&gt;&lt;contributors&gt;&lt;authors&gt;&lt;author&gt;Pretorius, ZA&lt;/author&gt;&lt;author&gt;Singh, RP&lt;/author&gt;&lt;author&gt;Wagoire, WW&lt;/author&gt;&lt;author&gt;Payne, TS&lt;/author&gt;&lt;/authors&gt;&lt;/contributors&gt;&lt;titles&gt;&lt;title&gt;Detection of virulence to wheat stem rust resistance gene Sr31 in Puccinia graminis. f. sp. tritici in Uganda&lt;/title&gt;&lt;secondary-title&gt;Plant Disease&lt;/secondary-title&gt;&lt;/titles&gt;&lt;periodical&gt;&lt;full-title&gt;Plant Disease&lt;/full-title&gt;&lt;/periodical&gt;&lt;pages&gt;203-203&lt;/pages&gt;&lt;volume&gt;84&lt;/volume&gt;&lt;number&gt;2&lt;/number&gt;&lt;dates&gt;&lt;year&gt;2000&lt;/year&gt;&lt;/dates&gt;&lt;isbn&gt;0191-2917&lt;/isbn&gt;&lt;urls&gt;&lt;/urls&gt;&lt;/record&gt;&lt;/Cite&gt;&lt;/EndNote&gt;</w:instrText>
      </w:r>
      <w:r w:rsidR="002D569D">
        <w:fldChar w:fldCharType="separate"/>
      </w:r>
      <w:r w:rsidR="00892481">
        <w:rPr>
          <w:noProof/>
        </w:rPr>
        <w:t>(Pretorius et al., 2000)</w:t>
      </w:r>
      <w:r w:rsidR="002D569D">
        <w:fldChar w:fldCharType="end"/>
      </w:r>
      <w:r>
        <w:t xml:space="preserve">. This isolate was typed as race TTKS, in accordance with the international stem rust nomenclature system, and was particularly </w:t>
      </w:r>
      <w:r w:rsidR="00F9544E">
        <w:t>alarming due to its virulence on</w:t>
      </w:r>
      <w:r>
        <w:t xml:space="preserve"> the widely deployed stem rust resistance gene </w:t>
      </w:r>
      <w:r>
        <w:rPr>
          <w:i/>
          <w:iCs/>
        </w:rPr>
        <w:t>Sr31</w:t>
      </w:r>
      <w:r>
        <w:t xml:space="preserve"> </w:t>
      </w:r>
      <w:r w:rsidR="002D569D">
        <w:fldChar w:fldCharType="begin"/>
      </w:r>
      <w:r w:rsidR="00892481">
        <w:instrText xml:space="preserve"> ADDIN EN.CITE &lt;EndNote&gt;&lt;Cite&gt;&lt;Author&gt;Roelfs&lt;/Author&gt;&lt;Year&gt;1988&lt;/Year&gt;&lt;RecNum&gt;432&lt;/RecNum&gt;&lt;DisplayText&gt;(Roelfs &amp;amp; Martens, 1988, Wanyera et al., 2006)&lt;/DisplayText&gt;&lt;record&gt;&lt;rec-number&gt;432&lt;/rec-number&gt;&lt;foreign-keys&gt;&lt;key app="EN" db-id="t52e5f9wev9fanesaazv5w2sztfs0tateepf" timestamp="1410893301"&gt;432&lt;/key&gt;&lt;/foreign-keys&gt;&lt;ref-type name="Journal Article"&gt;17&lt;/ref-type&gt;&lt;contributors&gt;&lt;authors&gt;&lt;author&gt;Roelfs, AP&lt;/author&gt;&lt;author&gt;Martens, JW&lt;/author&gt;&lt;/authors&gt;&lt;/contributors&gt;&lt;titles&gt;&lt;title&gt;An international system of nomenclature for Puccinia graminis f. sp. tritici&lt;/title&gt;&lt;secondary-title&gt;Phytopathology&lt;/secondary-title&gt;&lt;/titles&gt;&lt;periodical&gt;&lt;full-title&gt;Phytopathology&lt;/full-title&gt;&lt;abbr-1&gt;Phytopathology&lt;/abbr-1&gt;&lt;/periodical&gt;&lt;pages&gt;526-533&lt;/pages&gt;&lt;volume&gt;78&lt;/volume&gt;&lt;number&gt;5&lt;/number&gt;&lt;dates&gt;&lt;year&gt;1988&lt;/year&gt;&lt;/dates&gt;&lt;isbn&gt;0031-949X&lt;/isbn&gt;&lt;urls&gt;&lt;/urls&gt;&lt;/record&gt;&lt;/Cite&gt;&lt;Cite&gt;&lt;Author&gt;Wanyera&lt;/Author&gt;&lt;Year&gt;2006&lt;/Year&gt;&lt;RecNum&gt;433&lt;/RecNum&gt;&lt;record&gt;&lt;rec-number&gt;433&lt;/rec-number&gt;&lt;foreign-keys&gt;&lt;key app="EN" db-id="t52e5f9wev9fanesaazv5w2sztfs0tateepf" timestamp="1410893417"&gt;433&lt;/key&gt;&lt;/foreign-keys&gt;&lt;ref-type name="Journal Article"&gt;17&lt;/ref-type&gt;&lt;contributors&gt;&lt;authors&gt;&lt;author&gt;Wanyera, R&lt;/author&gt;&lt;author&gt;Kinyua, MG&lt;/author&gt;&lt;author&gt;Jin, Y&lt;/author&gt;&lt;author&gt;Singh, RP&lt;/author&gt;&lt;/authors&gt;&lt;/contributors&gt;&lt;titles&gt;&lt;title&gt;The spread of stem rust caused by Puccinia graminis f. sp. tritici, with virulence on Sr31 in wheat in Eastern Africa&lt;/title&gt;&lt;secondary-title&gt;Plant Disease&lt;/secondary-title&gt;&lt;/titles&gt;&lt;periodical&gt;&lt;full-title&gt;Plant Disease&lt;/full-title&gt;&lt;/periodical&gt;&lt;pages&gt;113-113&lt;/pages&gt;&lt;volume&gt;90&lt;/volume&gt;&lt;number&gt;1&lt;/number&gt;&lt;dates&gt;&lt;year&gt;2006&lt;/year&gt;&lt;/dates&gt;&lt;isbn&gt;0191-2917&lt;/isbn&gt;&lt;urls&gt;&lt;/urls&gt;&lt;/record&gt;&lt;/Cite&gt;&lt;/EndNote&gt;</w:instrText>
      </w:r>
      <w:r w:rsidR="002D569D">
        <w:fldChar w:fldCharType="separate"/>
      </w:r>
      <w:r w:rsidR="00892481">
        <w:rPr>
          <w:noProof/>
        </w:rPr>
        <w:t>(Roelfs &amp; Martens, 1988, Wanyera et al., 2006)</w:t>
      </w:r>
      <w:r w:rsidR="002D569D">
        <w:fldChar w:fldCharType="end"/>
      </w:r>
      <w:r>
        <w:t xml:space="preserve">.  Subsequent wheat </w:t>
      </w:r>
      <w:r w:rsidR="00F9544E">
        <w:t xml:space="preserve">rust </w:t>
      </w:r>
      <w:r>
        <w:t xml:space="preserve">nursery screenings at the Kenya Agricultural Research Institute revealed that the majority of wheat cultivars in countries threatened by potential race TTKS migration were susceptible </w:t>
      </w:r>
      <w:r w:rsidR="002D569D">
        <w:fldChar w:fldCharType="begin"/>
      </w:r>
      <w:r w:rsidR="00892481">
        <w:instrText xml:space="preserve"> ADDIN EN.CITE &lt;EndNote&gt;&lt;Cite&gt;&lt;Author&gt;Singh&lt;/Author&gt;&lt;Year&gt;2006&lt;/Year&gt;&lt;RecNum&gt;104&lt;/RecNum&gt;&lt;DisplayText&gt;(Singh, 2006)&lt;/DisplayText&gt;&lt;record&gt;&lt;rec-number&gt;104&lt;/rec-number&gt;&lt;foreign-keys&gt;&lt;key app="EN" db-id="t52e5f9wev9fanesaazv5w2sztfs0tateepf" timestamp="1408645164"&gt;104&lt;/key&gt;&lt;key app="ENWeb" db-id=""&gt;0&lt;/key&gt;&lt;/foreign-keys&gt;&lt;ref-type name="Journal Article"&gt;17&lt;/ref-type&gt;&lt;contributors&gt;&lt;authors&gt;&lt;author&gt;Singh, R.&lt;/author&gt;&lt;/authors&gt;&lt;/contributors&gt;&lt;titles&gt;&lt;title&gt;Current status, likely migration and strategies to mitigate the threat to wheat production from race Ug99 (TTKS) of stem rust pathogen&lt;/title&gt;&lt;secondary-title&gt;CAB Reviews: Perspectives in Agriculture, Veterinary Science, Nutrition and Natural Resources&lt;/secondary-title&gt;&lt;/titles&gt;&lt;periodical&gt;&lt;full-title&gt;CAB Reviews: Perspectives in Agriculture, Veterinary Science, Nutrition and Natural Resources&lt;/full-title&gt;&lt;/periodical&gt;&lt;volume&gt;1&lt;/volume&gt;&lt;number&gt;054&lt;/number&gt;&lt;dates&gt;&lt;year&gt;2006&lt;/year&gt;&lt;/dates&gt;&lt;isbn&gt;17498848&lt;/isbn&gt;&lt;urls&gt;&lt;/urls&gt;&lt;electronic-resource-num&gt;10.1079/pavsnnr20061054&lt;/electronic-resource-num&gt;&lt;/record&gt;&lt;/Cite&gt;&lt;/EndNote&gt;</w:instrText>
      </w:r>
      <w:r w:rsidR="002D569D">
        <w:fldChar w:fldCharType="separate"/>
      </w:r>
      <w:r w:rsidR="00892481">
        <w:rPr>
          <w:noProof/>
        </w:rPr>
        <w:t>(Singh, 2006)</w:t>
      </w:r>
      <w:r w:rsidR="002D569D">
        <w:fldChar w:fldCharType="end"/>
      </w:r>
      <w:r>
        <w:t>. The discovery of two</w:t>
      </w:r>
      <w:r w:rsidR="009361CF">
        <w:t xml:space="preserve"> additional races</w:t>
      </w:r>
      <w:r>
        <w:t xml:space="preserve"> similar to TTKS </w:t>
      </w:r>
      <w:r w:rsidR="00870C5C">
        <w:t xml:space="preserve">but </w:t>
      </w:r>
      <w:r w:rsidR="009361CF">
        <w:t>also virulent</w:t>
      </w:r>
      <w:r w:rsidR="00870C5C">
        <w:t xml:space="preserve"> on</w:t>
      </w:r>
      <w:r>
        <w:t xml:space="preserve"> the resistance genes </w:t>
      </w:r>
      <w:r>
        <w:rPr>
          <w:i/>
          <w:iCs/>
        </w:rPr>
        <w:t>Sr24</w:t>
      </w:r>
      <w:r>
        <w:t xml:space="preserve"> (TTKST) and </w:t>
      </w:r>
      <w:r>
        <w:rPr>
          <w:i/>
          <w:iCs/>
        </w:rPr>
        <w:t>Sr36</w:t>
      </w:r>
      <w:r>
        <w:t xml:space="preserve"> (TTTSK) prompted the revision of the in</w:t>
      </w:r>
      <w:r w:rsidR="009361CF">
        <w:t>ternational nomenclature system, adding</w:t>
      </w:r>
      <w:r>
        <w:t xml:space="preserve"> a fifth gene set in the differential series: </w:t>
      </w:r>
      <w:r>
        <w:rPr>
          <w:i/>
          <w:iCs/>
        </w:rPr>
        <w:t>Sr24, Sr31, Sr38</w:t>
      </w:r>
      <w:r>
        <w:t xml:space="preserve">, and </w:t>
      </w:r>
      <w:r>
        <w:rPr>
          <w:i/>
          <w:iCs/>
        </w:rPr>
        <w:t>SrMcN</w:t>
      </w:r>
      <w:r>
        <w:t xml:space="preserve"> </w:t>
      </w:r>
      <w:r w:rsidR="002D569D">
        <w:fldChar w:fldCharType="begin"/>
      </w:r>
      <w:r w:rsidR="00892481">
        <w:instrText xml:space="preserve"> ADDIN EN.CITE &lt;EndNote&gt;&lt;Cite&gt;&lt;Author&gt;Jin&lt;/Author&gt;&lt;Year&gt;2008&lt;/Year&gt;&lt;RecNum&gt;367&lt;/RecNum&gt;&lt;DisplayText&gt;(Jin et al., 2008, Jin et al., 2009)&lt;/DisplayText&gt;&lt;record&gt;&lt;rec-number&gt;367&lt;/rec-number&gt;&lt;foreign-keys&gt;&lt;key app="EN" db-id="t52e5f9wev9fanesaazv5w2sztfs0tateepf" timestamp="1410837218"&gt;367&lt;/key&gt;&lt;/foreign-keys&gt;&lt;ref-type name="Journal Article"&gt;17&lt;/ref-type&gt;&lt;contributors&gt;&lt;authors&gt;&lt;author&gt;Jin, Y&lt;/author&gt;&lt;author&gt;Szabo, LJ&lt;/author&gt;&lt;author&gt;Pretorius, ZA&lt;/author&gt;&lt;author&gt;Singh, RP&lt;/author&gt;&lt;author&gt;Ward, R&lt;/author&gt;&lt;author&gt;Fetch Jr, T&lt;/author&gt;&lt;/authors&gt;&lt;/contributors&gt;&lt;titles&gt;&lt;title&gt;Detection of virulence to resistance gene Sr24 within race TTKS of Puccinia graminis f. sp. tritici&lt;/title&gt;&lt;secondary-title&gt;Plant Disease&lt;/secondary-title&gt;&lt;/titles&gt;&lt;periodical&gt;&lt;full-title&gt;Plant Disease&lt;/full-title&gt;&lt;/periodical&gt;&lt;pages&gt;923-926&lt;/pages&gt;&lt;volume&gt;92&lt;/volume&gt;&lt;number&gt;6&lt;/number&gt;&lt;dates&gt;&lt;year&gt;2008&lt;/year&gt;&lt;/dates&gt;&lt;isbn&gt;0191-2917&lt;/isbn&gt;&lt;urls&gt;&lt;/urls&gt;&lt;/record&gt;&lt;/Cite&gt;&lt;Cite&gt;&lt;Author&gt;Jin&lt;/Author&gt;&lt;Year&gt;2009&lt;/Year&gt;&lt;RecNum&gt;368&lt;/RecNum&gt;&lt;record&gt;&lt;rec-number&gt;368&lt;/rec-number&gt;&lt;foreign-keys&gt;&lt;key app="EN" db-id="t52e5f9wev9fanesaazv5w2sztfs0tateepf" timestamp="1410837249"&gt;368&lt;/key&gt;&lt;/foreign-keys&gt;&lt;ref-type name="Journal Article"&gt;17&lt;/ref-type&gt;&lt;contributors&gt;&lt;authors&gt;&lt;author&gt;Jin, Y&lt;/author&gt;&lt;author&gt;Szabo, LJ&lt;/author&gt;&lt;author&gt;Rouse, MN&lt;/author&gt;&lt;author&gt;Fetch Jr, T&lt;/author&gt;&lt;author&gt;Pretorius, ZA&lt;/author&gt;&lt;author&gt;Wanyera, R&lt;/author&gt;&lt;author&gt;Njau, P&lt;/author&gt;&lt;/authors&gt;&lt;/contributors&gt;&lt;titles&gt;&lt;title&gt;Detection of virulence to resistance gene Sr36 within the TTKS race lineage of Puccinia graminis f. sp. tritici&lt;/title&gt;&lt;secondary-title&gt;Plant Disease&lt;/secondary-title&gt;&lt;/titles&gt;&lt;periodical&gt;&lt;full-title&gt;Plant Disease&lt;/full-title&gt;&lt;/periodical&gt;&lt;pages&gt;367-370&lt;/pages&gt;&lt;volume&gt;93&lt;/volume&gt;&lt;number&gt;4&lt;/number&gt;&lt;dates&gt;&lt;year&gt;2009&lt;/year&gt;&lt;/dates&gt;&lt;isbn&gt;0191-2917&lt;/isbn&gt;&lt;urls&gt;&lt;/urls&gt;&lt;/record&gt;&lt;/Cite&gt;&lt;/EndNote&gt;</w:instrText>
      </w:r>
      <w:r w:rsidR="002D569D">
        <w:fldChar w:fldCharType="separate"/>
      </w:r>
      <w:r w:rsidR="00892481">
        <w:rPr>
          <w:noProof/>
        </w:rPr>
        <w:t>(Jin et al., 2008, Jin et al., 2009)</w:t>
      </w:r>
      <w:r w:rsidR="002D569D">
        <w:fldChar w:fldCharType="end"/>
      </w:r>
      <w:r>
        <w:t xml:space="preserve">. The Ug99 race group is comprised of 8 races: PTKSK, PTKST, TTKSF, TTKSK (Ug99), TTKSP, TTKST, TTTSK, TTKSF+ </w:t>
      </w:r>
      <w:r w:rsidR="002D569D">
        <w:fldChar w:fldCharType="begin"/>
      </w:r>
      <w:r w:rsidR="00892481">
        <w:instrText xml:space="preserve"> ADDIN EN.CITE &lt;EndNote&gt;&lt;Cite&gt;&lt;Author&gt;Park&lt;/Author&gt;&lt;Year&gt;2011&lt;/Year&gt;&lt;RecNum&gt;434&lt;/RecNum&gt;&lt;DisplayText&gt;(Park et al., 2011, Pretorius et al., 2012)&lt;/DisplayText&gt;&lt;record&gt;&lt;rec-number&gt;434&lt;/rec-number&gt;&lt;foreign-keys&gt;&lt;key app="EN" db-id="t52e5f9wev9fanesaazv5w2sztfs0tateepf" timestamp="1410893581"&gt;434&lt;/key&gt;&lt;/foreign-keys&gt;&lt;ref-type name="Journal Article"&gt;17&lt;/ref-type&gt;&lt;contributors&gt;&lt;authors&gt;&lt;author&gt;Park, Robert&lt;/author&gt;&lt;author&gt;Fetch, Tom&lt;/author&gt;&lt;author&gt;Hodson, Dave&lt;/author&gt;&lt;author&gt;Jin, Yue&lt;/author&gt;&lt;author&gt;Nazari, Kumarse&lt;/author&gt;&lt;author&gt;Prashar, Mohinder&lt;/author&gt;&lt;author&gt;Pretorius, Zacharias&lt;/author&gt;&lt;/authors&gt;&lt;/contributors&gt;&lt;titles&gt;&lt;title&gt;International surveillance of wheat rust pathogens: progress and challenges&lt;/title&gt;&lt;secondary-title&gt;Euphytica&lt;/secondary-title&gt;&lt;/titles&gt;&lt;periodical&gt;&lt;full-title&gt;Euphytica&lt;/full-title&gt;&lt;/periodical&gt;&lt;pages&gt;109-117&lt;/pages&gt;&lt;volume&gt;179&lt;/volume&gt;&lt;number&gt;1&lt;/number&gt;&lt;dates&gt;&lt;year&gt;2011&lt;/year&gt;&lt;/dates&gt;&lt;isbn&gt;0014-2336&lt;/isbn&gt;&lt;urls&gt;&lt;/urls&gt;&lt;/record&gt;&lt;/Cite&gt;&lt;Cite&gt;&lt;Author&gt;Pretorius&lt;/Author&gt;&lt;Year&gt;2012&lt;/Year&gt;&lt;RecNum&gt;435&lt;/RecNum&gt;&lt;record&gt;&lt;rec-number&gt;435&lt;/rec-number&gt;&lt;foreign-keys&gt;&lt;key app="EN" db-id="t52e5f9wev9fanesaazv5w2sztfs0tateepf" timestamp="1410893714"&gt;435&lt;/key&gt;&lt;/foreign-keys&gt;&lt;ref-type name="Journal Article"&gt;17&lt;/ref-type&gt;&lt;contributors&gt;&lt;authors&gt;&lt;author&gt;Pretorius, ZA&lt;/author&gt;&lt;author&gt;Szabo, LJ&lt;/author&gt;&lt;author&gt;Boshoff, WHP&lt;/author&gt;&lt;author&gt;Herselman, L&lt;/author&gt;&lt;author&gt;Visser, B&lt;/author&gt;&lt;/authors&gt;&lt;/contributors&gt;&lt;titles&gt;&lt;title&gt;First report of a new TTKSF race of wheat stem rust (Puccinia graminis f. sp. tritici) in South Africa and Zimbabwe&lt;/title&gt;&lt;secondary-title&gt;Plant Disease&lt;/secondary-title&gt;&lt;/titles&gt;&lt;periodical&gt;&lt;full-title&gt;Plant Disease&lt;/full-title&gt;&lt;/periodical&gt;&lt;pages&gt;590-590&lt;/pages&gt;&lt;volume&gt;96&lt;/volume&gt;&lt;number&gt;4&lt;/number&gt;&lt;dates&gt;&lt;year&gt;2012&lt;/year&gt;&lt;/dates&gt;&lt;isbn&gt;0191-2917&lt;/isbn&gt;&lt;urls&gt;&lt;/urls&gt;&lt;/record&gt;&lt;/Cite&gt;&lt;/EndNote&gt;</w:instrText>
      </w:r>
      <w:r w:rsidR="002D569D">
        <w:fldChar w:fldCharType="separate"/>
      </w:r>
      <w:r w:rsidR="00892481">
        <w:rPr>
          <w:noProof/>
        </w:rPr>
        <w:t>(Park et al., 2011, Pretorius et al., 2012)</w:t>
      </w:r>
      <w:r w:rsidR="002D569D">
        <w:fldChar w:fldCharType="end"/>
      </w:r>
      <w:r>
        <w:t xml:space="preserve">. One or more of these races have been found in South Africa, Zimbabwe, Mozambique, Tanzania, </w:t>
      </w:r>
      <w:r>
        <w:lastRenderedPageBreak/>
        <w:t xml:space="preserve">Rwanda, Kenya, Uganda, Ethiopia, Sudan, Eritrea, Yemen, and Iran </w:t>
      </w:r>
      <w:commentRangeStart w:id="0"/>
      <w:r w:rsidR="002D569D">
        <w:fldChar w:fldCharType="begin">
          <w:fldData xml:space="preserve">PEVuZE5vdGU+PENpdGU+PEF1dGhvcj5QcmV0b3JpdXM8L0F1dGhvcj48WWVhcj4yMDEyPC9ZZWFy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</w:fldData>
        </w:fldChar>
      </w:r>
      <w:r w:rsidR="00892481">
        <w:instrText xml:space="preserve"> ADDIN EN.CITE </w:instrText>
      </w:r>
      <w:r w:rsidR="002D569D">
        <w:fldChar w:fldCharType="begin">
          <w:fldData xml:space="preserve">PEVuZE5vdGU+PENpdGU+PEF1dGhvcj5QcmV0b3JpdXM8L0F1dGhvcj48WWVhcj4yMDEyPC9ZZWFy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</w:fldData>
        </w:fldChar>
      </w:r>
      <w:r w:rsidR="00892481">
        <w:instrText xml:space="preserve"> ADDIN EN.CITE.DATA </w:instrText>
      </w:r>
      <w:r w:rsidR="002D569D">
        <w:fldChar w:fldCharType="end"/>
      </w:r>
      <w:r w:rsidR="002D569D">
        <w:fldChar w:fldCharType="separate"/>
      </w:r>
      <w:r w:rsidR="00892481">
        <w:rPr>
          <w:noProof/>
        </w:rPr>
        <w:t>(Pretorius et al., 2012, Park, 2014, Singh et al., 2011)</w:t>
      </w:r>
      <w:r w:rsidR="002D569D">
        <w:fldChar w:fldCharType="end"/>
      </w:r>
      <w:commentRangeEnd w:id="0"/>
      <w:r w:rsidR="00F541EB">
        <w:rPr>
          <w:rStyle w:val="CommentReference"/>
          <w:vanish/>
        </w:rPr>
        <w:commentReference w:id="0"/>
      </w:r>
      <w:r>
        <w:t xml:space="preserve">. </w:t>
      </w:r>
    </w:p>
    <w:p w14:paraId="7FE7CCBE" w14:textId="77777777" w:rsidR="00BC5B2C" w:rsidRPr="00BC5B2C" w:rsidRDefault="00CB5F4E" w:rsidP="00BC5B2C">
      <w:pPr>
        <w:spacing w:line="480" w:lineRule="auto"/>
        <w:ind w:firstLine="720"/>
      </w:pPr>
      <w:r>
        <w:t>The principal method employed to combat stem rust has been, a</w:t>
      </w:r>
      <w:r w:rsidR="00B71C1B">
        <w:t>nd still is, genetic resistance{Johnson, 1981 #574}{Singh, 2011 #102}. There have been several historic examples of wheat cultivars maintaining resistance to stem rust over long periods of time but most cultivars complete their agronomic lifespan before resistance is overcome {Roelfs, 1992 #572}</w:t>
      </w:r>
      <w:r w:rsidR="00DB2800">
        <w:t>(Kilpatrick 1974 cited in {Kiyosawa, 1982 #586}. Currently, race specific seedling resistance and race-nonspecific resistance are often deployed in tandem with the expectation of creating more durable resistance</w:t>
      </w:r>
      <w:r w:rsidR="00BC5B2C">
        <w:t xml:space="preserve"> {Singh, 2011 #102}{Singh, 2008 #101}. </w:t>
      </w:r>
      <w:r w:rsidR="00BC5B2C">
        <w:rPr>
          <w:i/>
        </w:rPr>
        <w:t>P. graminis</w:t>
      </w:r>
      <w:r w:rsidR="00BC5B2C">
        <w:t xml:space="preserve"> f. sp. </w:t>
      </w:r>
      <w:r w:rsidR="00BC5B2C">
        <w:rPr>
          <w:i/>
        </w:rPr>
        <w:t>tritici</w:t>
      </w:r>
      <w:r w:rsidR="00BC5B2C">
        <w:t xml:space="preserve"> is a macrocyclic heteroecious rust, meaning that it progresses through all 5 spores stages of ???? and reproduces sexually on an alternate host. The alternate hosts of </w:t>
      </w:r>
      <w:r w:rsidR="00BC5B2C">
        <w:rPr>
          <w:i/>
        </w:rPr>
        <w:t>P. graminis</w:t>
      </w:r>
      <w:r w:rsidR="00BC5B2C">
        <w:t xml:space="preserve"> f. sp. </w:t>
      </w:r>
      <w:r w:rsidR="00BC5B2C">
        <w:rPr>
          <w:i/>
        </w:rPr>
        <w:t>tritici</w:t>
      </w:r>
      <w:r w:rsidR="00BC5B2C">
        <w:t xml:space="preserve"> include multiple </w:t>
      </w:r>
      <w:r w:rsidR="00BC5B2C">
        <w:rPr>
          <w:i/>
        </w:rPr>
        <w:t>Berberis</w:t>
      </w:r>
      <w:r w:rsidR="00BC5B2C">
        <w:t xml:space="preserve"> spp. and </w:t>
      </w:r>
      <w:r w:rsidR="00BC5B2C">
        <w:rPr>
          <w:i/>
        </w:rPr>
        <w:t xml:space="preserve">Mahonia </w:t>
      </w:r>
      <w:r w:rsidR="00BC5B2C">
        <w:t xml:space="preserve">spp. In the USA and northern Europe the eradication of the alternate hosts, particularly </w:t>
      </w:r>
      <w:r w:rsidR="00BC5B2C">
        <w:rPr>
          <w:i/>
        </w:rPr>
        <w:t>Berberis vulgaris</w:t>
      </w:r>
      <w:r w:rsidR="00BC5B2C">
        <w:t xml:space="preserve">, virtually eliminated sexual recombination within those regions’ </w:t>
      </w:r>
      <w:r w:rsidR="00BC5B2C">
        <w:rPr>
          <w:i/>
        </w:rPr>
        <w:t>P. graminis</w:t>
      </w:r>
      <w:r w:rsidR="00BC5B2C">
        <w:t xml:space="preserve"> f. sp. </w:t>
      </w:r>
      <w:r w:rsidR="00BC5B2C">
        <w:rPr>
          <w:i/>
        </w:rPr>
        <w:t>tritici</w:t>
      </w:r>
      <w:r w:rsidR="00BC5B2C">
        <w:t xml:space="preserve"> populations {Roelfs, 1982 #582}{Hermansen, 1968 #581}. However, this control measure requires a large financial investment on the part of participating governments and is not feasible in many parts of the world. Previous studies indicated that </w:t>
      </w:r>
      <w:r w:rsidR="00BC5B2C">
        <w:rPr>
          <w:i/>
        </w:rPr>
        <w:t>Berberis</w:t>
      </w:r>
      <w:r w:rsidR="00BC5B2C">
        <w:t xml:space="preserve"> spp. did not play a role in stem rust epidemics in East Africa but recent surveys have found aecial infection on </w:t>
      </w:r>
      <w:r w:rsidR="00BC5B2C">
        <w:rPr>
          <w:i/>
        </w:rPr>
        <w:t>Berberis</w:t>
      </w:r>
      <w:r w:rsidR="00BC5B2C">
        <w:t xml:space="preserve"> spp. in Kenya but the species of the pathogens have not been determined </w:t>
      </w:r>
      <w:r w:rsidR="00543E2A">
        <w:t xml:space="preserve">(Guthrie 1966 cited in {Green, 1970 #587}{Park, 2011 #585}. Chemical control of stem rust can be achieved via appropriate application of fungicides and this is often used when yields and wheat prices are expected to be high {Roelfs, 1992 #572}. Fungicides that inhibit sterol synthesis, both sterol biosynthesis inhibitors and demethylation inhibitors, are most effective but rarely deployed due to cost of application </w:t>
      </w:r>
      <w:r w:rsidR="002E0EF5">
        <w:t xml:space="preserve">{Schumann, 2000 #590}. Farmers affected by the Ug99 race group are often smallholder farmers without the necessary capital or equipment for effective fungicide application. Commercial farmers in East Africa and South Africa have resorted to multiple chemical applications throughout the season to protect their crops </w:t>
      </w:r>
      <w:r w:rsidR="009160B4">
        <w:t>{Wanyera, 2010 #591}. Finally, cultural methods can be employed to counteract stem rust. It was recognized early in the history of stem rust research that the elimination of  “green bridges” between fields and/or seasons significantly reduced stem rust infections, however, due to East Africa’s equatorial location there are two growing seasons per year for wheat making the this particular control impractical {Roelfs, 1992 #572}{Nagarajan, 2012 #592}. Early maturing varieties may allow crops to escape severe losses caused by stem rust infection and have been a recognized cultural practice since the 1930’s {McIntosh, 1976 #577}{Borlaug, 1954 #578}. Again, the dual season in East Africa renders this cultural method impractical.</w:t>
      </w:r>
    </w:p>
    <w:p w14:paraId="24F877F0" w14:textId="398CDACC" w:rsidR="00B447DA" w:rsidRDefault="00B447DA" w:rsidP="001503EE">
      <w:pPr>
        <w:spacing w:line="480" w:lineRule="auto"/>
      </w:pPr>
      <w:r>
        <w:tab/>
      </w:r>
      <w:r w:rsidR="00EF0633">
        <w:t xml:space="preserve">As opposed to “major” resistance genes, “minor” resistance genes are generally recessive, have a small effect on overall infection, and only act in adult plants{Knott, 1982 #593}. </w:t>
      </w:r>
      <w:r w:rsidR="00A2306C">
        <w:t xml:space="preserve">Two well known minor genes are </w:t>
      </w:r>
      <w:r w:rsidR="00A2306C">
        <w:rPr>
          <w:i/>
        </w:rPr>
        <w:t>Sr2</w:t>
      </w:r>
      <w:r w:rsidR="00A2306C">
        <w:t xml:space="preserve"> and </w:t>
      </w:r>
      <w:r w:rsidR="00A2306C">
        <w:rPr>
          <w:i/>
        </w:rPr>
        <w:t>Lr34</w:t>
      </w:r>
      <w:r w:rsidR="00A2306C">
        <w:t>, both have been used in CIMMYT stock and have maintained resistance over several decades {Van Ginkel, 1993 #594}</w:t>
      </w:r>
      <w:r w:rsidR="00EF0633">
        <w:t xml:space="preserve">  </w:t>
      </w:r>
      <w:r>
        <w:t>The lack of regulation regarding the use and deployment of cultivars carrying single resistance genes has prompted CIMMYT to focus its breeding efforts on adult plant resistance {Singh, 2011 #102}. CIMMYT breeders believe that by combining 4 -5 minor resistance genes (how do they define a minor gene?) this will lead to durable resistance independent of effective major genes, safeguarding the major genes for use elsewhere.</w:t>
      </w:r>
    </w:p>
    <w:p w14:paraId="653E923A" w14:textId="77777777" w:rsidR="001503EE" w:rsidRPr="00E80035" w:rsidRDefault="001503EE" w:rsidP="001503EE">
      <w:pPr>
        <w:spacing w:line="480" w:lineRule="auto"/>
        <w:rPr>
          <w:lang w:val="pt-BR"/>
        </w:rPr>
      </w:pPr>
      <w:r>
        <w:tab/>
      </w:r>
      <w:commentRangeStart w:id="1"/>
      <w:r w:rsidR="004C6377">
        <w:rPr>
          <w:lang w:val="pt-BR"/>
        </w:rPr>
        <w:t>Currently</w:t>
      </w:r>
      <w:commentRangeEnd w:id="1"/>
      <w:r w:rsidR="00F541EB">
        <w:rPr>
          <w:rStyle w:val="CommentReference"/>
          <w:vanish/>
        </w:rPr>
        <w:commentReference w:id="1"/>
      </w:r>
      <w:r w:rsidR="004C6377">
        <w:rPr>
          <w:lang w:val="pt-BR"/>
        </w:rPr>
        <w:t>, there are</w:t>
      </w:r>
      <w:r w:rsidRPr="00EA4A82">
        <w:rPr>
          <w:lang w:val="pt-BR"/>
        </w:rPr>
        <w:t xml:space="preserve"> 33 wheat stem rust resistance genes (</w:t>
      </w:r>
      <w:r w:rsidRPr="00EA4A82">
        <w:rPr>
          <w:i/>
          <w:iCs/>
          <w:lang w:val="pt-BR"/>
        </w:rPr>
        <w:t>Sr</w:t>
      </w:r>
      <w:r w:rsidRPr="00EA4A82">
        <w:rPr>
          <w:lang w:val="pt-BR"/>
        </w:rPr>
        <w:t xml:space="preserve">) that provide </w:t>
      </w:r>
      <w:r w:rsidR="00B379BF">
        <w:rPr>
          <w:lang w:val="pt-BR"/>
        </w:rPr>
        <w:t>protection</w:t>
      </w:r>
      <w:r w:rsidRPr="00EA4A82">
        <w:rPr>
          <w:lang w:val="pt-BR"/>
        </w:rPr>
        <w:t xml:space="preserve"> against various members of the Ug99 race group: </w:t>
      </w:r>
      <w:r w:rsidRPr="00EA4A82">
        <w:rPr>
          <w:i/>
          <w:iCs/>
          <w:lang w:val="pt-BR"/>
        </w:rPr>
        <w:t>Sr2</w:t>
      </w:r>
      <w:r w:rsidRPr="00EA4A82">
        <w:rPr>
          <w:lang w:val="pt-BR"/>
        </w:rPr>
        <w:t xml:space="preserve">, </w:t>
      </w:r>
      <w:r w:rsidRPr="00EA4A82">
        <w:rPr>
          <w:i/>
          <w:iCs/>
          <w:lang w:val="pt-BR"/>
        </w:rPr>
        <w:t>Sr9h, Sr13</w:t>
      </w:r>
      <w:r w:rsidRPr="00EA4A82">
        <w:rPr>
          <w:lang w:val="pt-BR"/>
        </w:rPr>
        <w:t xml:space="preserve">, </w:t>
      </w:r>
      <w:r w:rsidRPr="00EA4A82">
        <w:rPr>
          <w:i/>
          <w:iCs/>
          <w:lang w:val="pt-BR"/>
        </w:rPr>
        <w:t>Sr21</w:t>
      </w:r>
      <w:r w:rsidRPr="00EA4A82">
        <w:rPr>
          <w:lang w:val="pt-BR"/>
        </w:rPr>
        <w:t xml:space="preserve">, </w:t>
      </w:r>
      <w:r w:rsidRPr="00EA4A82">
        <w:rPr>
          <w:i/>
          <w:iCs/>
          <w:lang w:val="pt-BR"/>
        </w:rPr>
        <w:t>Sr22</w:t>
      </w:r>
      <w:r w:rsidRPr="00EA4A82">
        <w:rPr>
          <w:lang w:val="pt-BR"/>
        </w:rPr>
        <w:t xml:space="preserve">, </w:t>
      </w:r>
      <w:r w:rsidRPr="00EA4A82">
        <w:rPr>
          <w:i/>
          <w:iCs/>
          <w:lang w:val="pt-BR"/>
        </w:rPr>
        <w:t>Sr24</w:t>
      </w:r>
      <w:r w:rsidRPr="00EA4A82">
        <w:rPr>
          <w:lang w:val="pt-BR"/>
        </w:rPr>
        <w:t xml:space="preserve">, </w:t>
      </w:r>
      <w:r w:rsidRPr="00EA4A82">
        <w:rPr>
          <w:i/>
          <w:iCs/>
          <w:lang w:val="pt-BR"/>
        </w:rPr>
        <w:t>Sr25</w:t>
      </w:r>
      <w:r w:rsidRPr="00EA4A82">
        <w:rPr>
          <w:lang w:val="pt-BR"/>
        </w:rPr>
        <w:t xml:space="preserve">, </w:t>
      </w:r>
      <w:r w:rsidRPr="00EA4A82">
        <w:rPr>
          <w:i/>
          <w:iCs/>
          <w:lang w:val="pt-BR"/>
        </w:rPr>
        <w:t>Sr26</w:t>
      </w:r>
      <w:r w:rsidRPr="00EA4A82">
        <w:rPr>
          <w:lang w:val="pt-BR"/>
        </w:rPr>
        <w:t xml:space="preserve">, </w:t>
      </w:r>
      <w:r w:rsidRPr="00EA4A82">
        <w:rPr>
          <w:i/>
          <w:iCs/>
          <w:lang w:val="pt-BR"/>
        </w:rPr>
        <w:t>Sr27</w:t>
      </w:r>
      <w:r w:rsidRPr="00EA4A82">
        <w:rPr>
          <w:lang w:val="pt-BR"/>
        </w:rPr>
        <w:t xml:space="preserve">, </w:t>
      </w:r>
      <w:r w:rsidRPr="00EA4A82">
        <w:rPr>
          <w:i/>
          <w:iCs/>
          <w:lang w:val="pt-BR"/>
        </w:rPr>
        <w:t>Sr28</w:t>
      </w:r>
      <w:r w:rsidRPr="00EA4A82">
        <w:rPr>
          <w:lang w:val="pt-BR"/>
        </w:rPr>
        <w:t xml:space="preserve">, </w:t>
      </w:r>
      <w:r w:rsidRPr="00EA4A82">
        <w:rPr>
          <w:i/>
          <w:iCs/>
          <w:lang w:val="pt-BR"/>
        </w:rPr>
        <w:t>Sr32</w:t>
      </w:r>
      <w:r w:rsidRPr="00EA4A82">
        <w:rPr>
          <w:lang w:val="pt-BR"/>
        </w:rPr>
        <w:t xml:space="preserve">, </w:t>
      </w:r>
      <w:r w:rsidRPr="00EA4A82">
        <w:rPr>
          <w:i/>
          <w:iCs/>
          <w:lang w:val="pt-BR"/>
        </w:rPr>
        <w:t>Sr33</w:t>
      </w:r>
      <w:r w:rsidRPr="00EA4A82">
        <w:rPr>
          <w:lang w:val="pt-BR"/>
        </w:rPr>
        <w:t xml:space="preserve">, </w:t>
      </w:r>
      <w:r w:rsidRPr="00EA4A82">
        <w:rPr>
          <w:i/>
          <w:iCs/>
          <w:lang w:val="pt-BR"/>
        </w:rPr>
        <w:t>Sr35</w:t>
      </w:r>
      <w:r w:rsidRPr="00EA4A82">
        <w:rPr>
          <w:lang w:val="pt-BR"/>
        </w:rPr>
        <w:t xml:space="preserve">, </w:t>
      </w:r>
      <w:r w:rsidRPr="00EA4A82">
        <w:rPr>
          <w:i/>
          <w:iCs/>
          <w:lang w:val="pt-BR"/>
        </w:rPr>
        <w:t>Sr36</w:t>
      </w:r>
      <w:r w:rsidRPr="00EA4A82">
        <w:rPr>
          <w:lang w:val="pt-BR"/>
        </w:rPr>
        <w:t xml:space="preserve">, </w:t>
      </w:r>
      <w:r w:rsidRPr="00EA4A82">
        <w:rPr>
          <w:i/>
          <w:iCs/>
          <w:lang w:val="pt-BR"/>
        </w:rPr>
        <w:t>Sr37</w:t>
      </w:r>
      <w:r w:rsidRPr="00EA4A82">
        <w:rPr>
          <w:lang w:val="pt-BR"/>
        </w:rPr>
        <w:t xml:space="preserve">, </w:t>
      </w:r>
      <w:r w:rsidRPr="00EA4A82">
        <w:rPr>
          <w:i/>
          <w:iCs/>
          <w:lang w:val="pt-BR"/>
        </w:rPr>
        <w:t>Sr39</w:t>
      </w:r>
      <w:r w:rsidRPr="00EA4A82">
        <w:rPr>
          <w:lang w:val="pt-BR"/>
        </w:rPr>
        <w:t xml:space="preserve">, </w:t>
      </w:r>
      <w:r w:rsidRPr="00EA4A82">
        <w:rPr>
          <w:i/>
          <w:iCs/>
          <w:lang w:val="pt-BR"/>
        </w:rPr>
        <w:t>Sr40</w:t>
      </w:r>
      <w:r w:rsidRPr="00EA4A82">
        <w:rPr>
          <w:lang w:val="pt-BR"/>
        </w:rPr>
        <w:t xml:space="preserve">, </w:t>
      </w:r>
      <w:r w:rsidRPr="00EA4A82">
        <w:rPr>
          <w:i/>
          <w:iCs/>
          <w:lang w:val="pt-BR"/>
        </w:rPr>
        <w:t>Sr42</w:t>
      </w:r>
      <w:r w:rsidRPr="00EA4A82">
        <w:rPr>
          <w:lang w:val="pt-BR"/>
        </w:rPr>
        <w:t xml:space="preserve">, </w:t>
      </w:r>
      <w:r w:rsidRPr="00EA4A82">
        <w:rPr>
          <w:i/>
          <w:iCs/>
          <w:lang w:val="pt-BR"/>
        </w:rPr>
        <w:t>Sr43</w:t>
      </w:r>
      <w:r w:rsidRPr="00EA4A82">
        <w:rPr>
          <w:lang w:val="pt-BR"/>
        </w:rPr>
        <w:t xml:space="preserve">, </w:t>
      </w:r>
      <w:r w:rsidRPr="00EA4A82">
        <w:rPr>
          <w:i/>
          <w:iCs/>
          <w:lang w:val="pt-BR"/>
        </w:rPr>
        <w:t>Sr44, Sr45</w:t>
      </w:r>
      <w:r w:rsidRPr="00EA4A82">
        <w:rPr>
          <w:lang w:val="pt-BR"/>
        </w:rPr>
        <w:t xml:space="preserve">, </w:t>
      </w:r>
      <w:r w:rsidRPr="00EA4A82">
        <w:rPr>
          <w:i/>
          <w:iCs/>
          <w:lang w:val="pt-BR"/>
        </w:rPr>
        <w:t>Sr46</w:t>
      </w:r>
      <w:r w:rsidRPr="00EA4A82">
        <w:rPr>
          <w:lang w:val="pt-BR"/>
        </w:rPr>
        <w:t xml:space="preserve">, </w:t>
      </w:r>
      <w:r w:rsidRPr="00EA4A82">
        <w:rPr>
          <w:i/>
          <w:iCs/>
          <w:lang w:val="pt-BR"/>
        </w:rPr>
        <w:t>Sr47</w:t>
      </w:r>
      <w:r w:rsidRPr="00EA4A82">
        <w:rPr>
          <w:lang w:val="pt-BR"/>
        </w:rPr>
        <w:t xml:space="preserve">, </w:t>
      </w:r>
      <w:r w:rsidRPr="00EA4A82">
        <w:rPr>
          <w:i/>
          <w:iCs/>
          <w:lang w:val="pt-BR"/>
        </w:rPr>
        <w:t>Sr50, Sr51</w:t>
      </w:r>
      <w:r w:rsidRPr="00EA4A82">
        <w:rPr>
          <w:lang w:val="pt-BR"/>
        </w:rPr>
        <w:t xml:space="preserve">, </w:t>
      </w:r>
      <w:r w:rsidRPr="00EA4A82">
        <w:rPr>
          <w:i/>
          <w:iCs/>
          <w:lang w:val="pt-BR"/>
        </w:rPr>
        <w:t>Sr52</w:t>
      </w:r>
      <w:r w:rsidRPr="00EA4A82">
        <w:rPr>
          <w:lang w:val="pt-BR"/>
        </w:rPr>
        <w:t xml:space="preserve">, </w:t>
      </w:r>
      <w:r w:rsidRPr="00EA4A82">
        <w:rPr>
          <w:i/>
          <w:iCs/>
          <w:lang w:val="pt-BR"/>
        </w:rPr>
        <w:t>Sr53</w:t>
      </w:r>
      <w:r w:rsidRPr="00EA4A82">
        <w:rPr>
          <w:lang w:val="pt-BR"/>
        </w:rPr>
        <w:t xml:space="preserve">, </w:t>
      </w:r>
      <w:r w:rsidRPr="00EA4A82">
        <w:rPr>
          <w:i/>
          <w:iCs/>
          <w:lang w:val="pt-BR"/>
        </w:rPr>
        <w:t>Sr57</w:t>
      </w:r>
      <w:r w:rsidRPr="00EA4A82">
        <w:rPr>
          <w:lang w:val="pt-BR"/>
        </w:rPr>
        <w:t>(</w:t>
      </w:r>
      <w:r w:rsidRPr="00EA4A82">
        <w:rPr>
          <w:i/>
          <w:iCs/>
          <w:lang w:val="pt-BR"/>
        </w:rPr>
        <w:t>Lr34</w:t>
      </w:r>
      <w:r w:rsidRPr="00EA4A82">
        <w:rPr>
          <w:lang w:val="pt-BR"/>
        </w:rPr>
        <w:t xml:space="preserve">), </w:t>
      </w:r>
      <w:r w:rsidRPr="00EA4A82">
        <w:rPr>
          <w:i/>
          <w:iCs/>
          <w:lang w:val="pt-BR"/>
        </w:rPr>
        <w:t>SrTA10171</w:t>
      </w:r>
      <w:r w:rsidRPr="00EA4A82">
        <w:rPr>
          <w:lang w:val="pt-BR"/>
        </w:rPr>
        <w:t xml:space="preserve">, </w:t>
      </w:r>
      <w:r w:rsidRPr="00EA4A82">
        <w:rPr>
          <w:i/>
          <w:iCs/>
          <w:lang w:val="pt-BR"/>
        </w:rPr>
        <w:t>SrTA10187</w:t>
      </w:r>
      <w:r w:rsidRPr="00EA4A82">
        <w:rPr>
          <w:lang w:val="pt-BR"/>
        </w:rPr>
        <w:t xml:space="preserve">, </w:t>
      </w:r>
      <w:r w:rsidRPr="00EA4A82">
        <w:rPr>
          <w:i/>
          <w:iCs/>
          <w:lang w:val="pt-BR"/>
        </w:rPr>
        <w:t>SrTA1662</w:t>
      </w:r>
      <w:r w:rsidRPr="00EA4A82">
        <w:rPr>
          <w:lang w:val="pt-BR"/>
        </w:rPr>
        <w:t xml:space="preserve">, </w:t>
      </w:r>
      <w:r w:rsidRPr="00EA4A82">
        <w:rPr>
          <w:i/>
          <w:iCs/>
          <w:lang w:val="pt-BR"/>
        </w:rPr>
        <w:t>SrTmp</w:t>
      </w:r>
      <w:r w:rsidRPr="00EA4A82">
        <w:rPr>
          <w:lang w:val="pt-BR"/>
        </w:rPr>
        <w:t xml:space="preserve">, </w:t>
      </w:r>
      <w:ins w:id="2" w:author="Matt Rouse" w:date="2014-10-28T15:44:00Z">
        <w:r w:rsidR="00F541EB">
          <w:rPr>
            <w:lang w:val="pt-BR"/>
          </w:rPr>
          <w:t xml:space="preserve">and </w:t>
        </w:r>
      </w:ins>
      <w:r w:rsidRPr="00EA4A82">
        <w:rPr>
          <w:i/>
          <w:iCs/>
          <w:lang w:val="pt-BR"/>
        </w:rPr>
        <w:t>Sr1RS</w:t>
      </w:r>
      <w:r w:rsidRPr="00EA4A82">
        <w:rPr>
          <w:i/>
          <w:iCs/>
          <w:vertAlign w:val="superscript"/>
          <w:lang w:val="pt-BR"/>
        </w:rPr>
        <w:t>Amigo</w:t>
      </w:r>
      <w:r w:rsidRPr="00EA4A82">
        <w:rPr>
          <w:lang w:val="pt-BR"/>
        </w:rPr>
        <w:t xml:space="preserve"> </w:t>
      </w:r>
      <w:r w:rsidR="002D569D">
        <w:rPr>
          <w:lang w:val="pt-BR"/>
        </w:rPr>
        <w:fldChar w:fldCharType="begin">
          <w:fldData xml:space="preserve">PEVuZE5vdGU+PENpdGU+PEF1dGhvcj5GYXJpczwvQXV0aG9yPjxZZWFyPjIwMDg8L1llYXI+PFJl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</w:fldData>
        </w:fldChar>
      </w:r>
      <w:r w:rsidR="00892481">
        <w:rPr>
          <w:lang w:val="pt-BR"/>
        </w:rPr>
        <w:instrText xml:space="preserve"> ADDIN EN.CITE </w:instrText>
      </w:r>
      <w:r w:rsidR="002D569D">
        <w:rPr>
          <w:lang w:val="pt-BR"/>
        </w:rPr>
        <w:fldChar w:fldCharType="begin">
          <w:fldData xml:space="preserve">PEVuZE5vdGU+PENpdGU+PEF1dGhvcj5GYXJpczwvQXV0aG9yPjxZZWFyPjIwMDg8L1llYXI+PFJl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</w:fldData>
        </w:fldChar>
      </w:r>
      <w:r w:rsidR="00892481">
        <w:rPr>
          <w:lang w:val="pt-BR"/>
        </w:rPr>
        <w:instrText xml:space="preserve"> ADDIN EN.CITE.DATA </w:instrText>
      </w:r>
      <w:r w:rsidR="002D569D">
        <w:rPr>
          <w:lang w:val="pt-BR"/>
        </w:rPr>
      </w:r>
      <w:r w:rsidR="002D569D">
        <w:rPr>
          <w:lang w:val="pt-BR"/>
        </w:rPr>
        <w:fldChar w:fldCharType="end"/>
      </w:r>
      <w:r w:rsidR="002D569D">
        <w:rPr>
          <w:lang w:val="pt-BR"/>
        </w:rPr>
      </w:r>
      <w:r w:rsidR="002D569D">
        <w:rPr>
          <w:lang w:val="pt-BR"/>
        </w:rPr>
        <w:fldChar w:fldCharType="separate"/>
      </w:r>
      <w:r w:rsidR="00892481">
        <w:rPr>
          <w:noProof/>
          <w:lang w:val="pt-BR"/>
        </w:rPr>
        <w:t>(Faris et al., 2008, Ghazvini et al., 2012, Hiebert et al., 2010, Jin et al., 2007, Jin &amp; Singh, 2006, Kolmer et al., 2011, Liu et al., 2011a, Liu et al., 2011b, Niu et al., 2014b, Olson et al., 2013b, Olson et al., 2013a, Park, 2014, Qi et al., 2011, Rouse et al., 2014, Rouse et al., 2011b, Singh et al., 2013)</w:t>
      </w:r>
      <w:r w:rsidR="002D569D">
        <w:rPr>
          <w:lang w:val="pt-BR"/>
        </w:rPr>
        <w:fldChar w:fldCharType="end"/>
      </w:r>
      <w:r w:rsidRPr="00EA4A82">
        <w:rPr>
          <w:lang w:val="pt-BR"/>
        </w:rPr>
        <w:t xml:space="preserve">.  </w:t>
      </w:r>
      <w:r>
        <w:t xml:space="preserve">Of these 33 genes, only five are derived from </w:t>
      </w:r>
      <w:r>
        <w:rPr>
          <w:i/>
          <w:iCs/>
        </w:rPr>
        <w:t>T. aestivum</w:t>
      </w:r>
      <w:r>
        <w:t xml:space="preserve">. </w:t>
      </w:r>
      <w:r w:rsidR="004C6377">
        <w:t>Species that are the sources of</w:t>
      </w:r>
      <w:r>
        <w:t xml:space="preserve"> the remaining 27 genes include </w:t>
      </w:r>
      <w:r>
        <w:rPr>
          <w:i/>
          <w:iCs/>
        </w:rPr>
        <w:t xml:space="preserve">Triticum </w:t>
      </w:r>
      <w:r w:rsidRPr="00CC5259">
        <w:rPr>
          <w:i/>
          <w:iCs/>
        </w:rPr>
        <w:t>turgidum</w:t>
      </w:r>
      <w:r>
        <w:rPr>
          <w:i/>
          <w:iCs/>
        </w:rPr>
        <w:t xml:space="preserve"> </w:t>
      </w:r>
      <w:r>
        <w:t>Flaksb.</w:t>
      </w:r>
      <w:r>
        <w:rPr>
          <w:i/>
          <w:iCs/>
        </w:rPr>
        <w:t>, T. monoccocum</w:t>
      </w:r>
      <w:r>
        <w:t xml:space="preserve"> subsp. </w:t>
      </w:r>
      <w:r>
        <w:rPr>
          <w:i/>
          <w:iCs/>
        </w:rPr>
        <w:t xml:space="preserve">monoccocum </w:t>
      </w:r>
      <w:r>
        <w:t>L. Flaksb.</w:t>
      </w:r>
      <w:r>
        <w:rPr>
          <w:i/>
          <w:iCs/>
        </w:rPr>
        <w:t xml:space="preserve"> </w:t>
      </w:r>
      <w:r>
        <w:t xml:space="preserve">, </w:t>
      </w:r>
      <w:r>
        <w:rPr>
          <w:i/>
          <w:iCs/>
        </w:rPr>
        <w:t>T. timopheevii</w:t>
      </w:r>
      <w:r>
        <w:t xml:space="preserve"> subsp. </w:t>
      </w:r>
      <w:r>
        <w:rPr>
          <w:i/>
          <w:iCs/>
        </w:rPr>
        <w:t xml:space="preserve">timopheevii </w:t>
      </w:r>
      <w:r>
        <w:t xml:space="preserve">(Zhuk.) Zhuk., </w:t>
      </w:r>
      <w:r>
        <w:rPr>
          <w:i/>
          <w:iCs/>
        </w:rPr>
        <w:t>T. timopheevii</w:t>
      </w:r>
      <w:r>
        <w:t xml:space="preserve"> subsp. </w:t>
      </w:r>
      <w:r>
        <w:rPr>
          <w:i/>
          <w:iCs/>
        </w:rPr>
        <w:t xml:space="preserve">armeniacum </w:t>
      </w:r>
      <w:r>
        <w:t>(Jakubz.) MacKey,</w:t>
      </w:r>
      <w:r>
        <w:rPr>
          <w:i/>
          <w:iCs/>
        </w:rPr>
        <w:t xml:space="preserve"> Aegilops comosa</w:t>
      </w:r>
      <w:r>
        <w:t xml:space="preserve"> Sm. in Sibth. &amp; Sm. var. </w:t>
      </w:r>
      <w:r>
        <w:rPr>
          <w:i/>
          <w:iCs/>
        </w:rPr>
        <w:t xml:space="preserve">comosa, Ae. ventricosa </w:t>
      </w:r>
      <w:r>
        <w:t>Tausch</w:t>
      </w:r>
      <w:r>
        <w:rPr>
          <w:i/>
          <w:iCs/>
        </w:rPr>
        <w:t>, Ae</w:t>
      </w:r>
      <w:r w:rsidR="00B379BF">
        <w:rPr>
          <w:i/>
          <w:iCs/>
        </w:rPr>
        <w:t>.</w:t>
      </w:r>
      <w:r>
        <w:rPr>
          <w:i/>
          <w:iCs/>
        </w:rPr>
        <w:t xml:space="preserve"> speltoides</w:t>
      </w:r>
      <w:r>
        <w:t xml:space="preserve"> Tausch var. </w:t>
      </w:r>
      <w:r>
        <w:rPr>
          <w:i/>
          <w:iCs/>
        </w:rPr>
        <w:t>speltoides</w:t>
      </w:r>
      <w:r>
        <w:t xml:space="preserve">, </w:t>
      </w:r>
      <w:r>
        <w:rPr>
          <w:i/>
          <w:iCs/>
        </w:rPr>
        <w:t xml:space="preserve">Ae. tauschii </w:t>
      </w:r>
      <w:r>
        <w:t xml:space="preserve">Cross, </w:t>
      </w:r>
      <w:r>
        <w:rPr>
          <w:i/>
          <w:iCs/>
        </w:rPr>
        <w:t>Thinopyrum ponticum</w:t>
      </w:r>
      <w:r>
        <w:t xml:space="preserve"> (Podp.) Barkworth and D. R. Dewey (syn. </w:t>
      </w:r>
      <w:r>
        <w:rPr>
          <w:i/>
          <w:iCs/>
        </w:rPr>
        <w:t>Agropyron elongatum</w:t>
      </w:r>
      <w:r>
        <w:t xml:space="preserve"> (Host) Beauvois), and </w:t>
      </w:r>
      <w:r>
        <w:rPr>
          <w:i/>
          <w:iCs/>
        </w:rPr>
        <w:t xml:space="preserve">Th. intermedium </w:t>
      </w:r>
      <w:r>
        <w:t xml:space="preserve">(Host) Barkworth and D. R. Dewey (syn. </w:t>
      </w:r>
      <w:r>
        <w:rPr>
          <w:i/>
          <w:iCs/>
        </w:rPr>
        <w:t>A. intermedium</w:t>
      </w:r>
      <w:r>
        <w:t xml:space="preserve"> (Host) Beauvois)</w:t>
      </w:r>
      <w:r>
        <w:rPr>
          <w:i/>
          <w:iCs/>
        </w:rPr>
        <w:t>.</w:t>
      </w:r>
      <w:r>
        <w:t xml:space="preserve"> </w:t>
      </w:r>
      <w:r w:rsidR="001A5504">
        <w:t xml:space="preserve">Singh et al. </w:t>
      </w:r>
      <w:r w:rsidR="002D569D">
        <w:fldChar w:fldCharType="begin">
          <w:fldData xml:space="preserve">PEVuZE5vdGU+PENpdGUgRXhjbHVkZUF1dGg9IjEiPjxBdXRob3I+U2luZ2g8L0F1dGhvcj48WWVh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</w:fldData>
        </w:fldChar>
      </w:r>
      <w:r w:rsidR="00892481">
        <w:instrText xml:space="preserve"> ADDIN EN.CITE </w:instrText>
      </w:r>
      <w:r w:rsidR="002D569D">
        <w:fldChar w:fldCharType="begin">
          <w:fldData xml:space="preserve">PEVuZE5vdGU+PENpdGUgRXhjbHVkZUF1dGg9IjEiPjxBdXRob3I+U2luZ2g8L0F1dGhvcj48WWVh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</w:fldData>
        </w:fldChar>
      </w:r>
      <w:r w:rsidR="00892481">
        <w:instrText xml:space="preserve"> ADDIN EN.CITE.DATA </w:instrText>
      </w:r>
      <w:r w:rsidR="002D569D">
        <w:fldChar w:fldCharType="end"/>
      </w:r>
      <w:r w:rsidR="002D569D">
        <w:fldChar w:fldCharType="separate"/>
      </w:r>
      <w:r w:rsidR="00892481">
        <w:rPr>
          <w:noProof/>
        </w:rPr>
        <w:t>(2011)</w:t>
      </w:r>
      <w:r w:rsidR="002D569D">
        <w:fldChar w:fldCharType="end"/>
      </w:r>
      <w:r>
        <w:t xml:space="preserve"> have listed the barriers to the large-scale dep</w:t>
      </w:r>
      <w:r w:rsidR="00B379BF">
        <w:t>loyment of these genes, which include</w:t>
      </w:r>
      <w:r>
        <w:t xml:space="preserve"> linkage with undesirable agronomic traits, known virulence in other races of </w:t>
      </w:r>
      <w:r>
        <w:rPr>
          <w:i/>
          <w:iCs/>
        </w:rPr>
        <w:t xml:space="preserve">P. graminis </w:t>
      </w:r>
      <w:r>
        <w:t xml:space="preserve">f. sp. </w:t>
      </w:r>
      <w:r>
        <w:rPr>
          <w:i/>
          <w:iCs/>
        </w:rPr>
        <w:t>tritici</w:t>
      </w:r>
      <w:r>
        <w:t>, and/or ineffective levels of resistance conferred</w:t>
      </w:r>
      <w:r w:rsidR="00DB461B">
        <w:t xml:space="preserve"> under high inoculum loads. D</w:t>
      </w:r>
      <w:r>
        <w:t>espite the continued erosion of resistance and</w:t>
      </w:r>
      <w:r w:rsidR="00DB461B">
        <w:t xml:space="preserve"> significant</w:t>
      </w:r>
      <w:r>
        <w:t xml:space="preserve"> barriers to gene deployment, h</w:t>
      </w:r>
      <w:r w:rsidRPr="00735F12">
        <w:t>ost</w:t>
      </w:r>
      <w:r>
        <w:t xml:space="preserve"> genetic resistance remains the most effective form of disease control available and several groups have reviewed the importance of alien gene transfer for disease resistance in wheat </w:t>
      </w:r>
      <w:r w:rsidR="002D569D">
        <w:fldChar w:fldCharType="begin">
          <w:fldData xml:space="preserve">PEVuZE5vdGU+PENpdGU+PEF1dGhvcj5GcmllYmU8L0F1dGhvcj48WWVhcj4xOTk2PC9ZZWFyPjxS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</w:fldData>
        </w:fldChar>
      </w:r>
      <w:r w:rsidR="00892481">
        <w:instrText xml:space="preserve"> ADDIN EN.CITE </w:instrText>
      </w:r>
      <w:r w:rsidR="002D569D">
        <w:fldChar w:fldCharType="begin">
          <w:fldData xml:space="preserve">PEVuZE5vdGU+PENpdGU+PEF1dGhvcj5GcmllYmU8L0F1dGhvcj48WWVhcj4xOTk2PC9ZZWFyPjxS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</w:fldData>
        </w:fldChar>
      </w:r>
      <w:r w:rsidR="00892481">
        <w:instrText xml:space="preserve"> ADDIN EN.CITE.DATA </w:instrText>
      </w:r>
      <w:r w:rsidR="002D569D">
        <w:fldChar w:fldCharType="end"/>
      </w:r>
      <w:r w:rsidR="002D569D">
        <w:fldChar w:fldCharType="separate"/>
      </w:r>
      <w:r w:rsidR="00892481">
        <w:rPr>
          <w:noProof/>
        </w:rPr>
        <w:t>(Friebe et al., 1996, Jones et al., 1995, Xu et al., 2009)</w:t>
      </w:r>
      <w:r w:rsidR="002D569D">
        <w:fldChar w:fldCharType="end"/>
      </w:r>
      <w:r>
        <w:t>.</w:t>
      </w:r>
      <w:r w:rsidR="00175F9C">
        <w:t xml:space="preserve"> S</w:t>
      </w:r>
      <w:r w:rsidR="00542182">
        <w:t xml:space="preserve">everal technological advancements have improved researchers’ ability to both identify and rapidly introgress resistance from both alien species and </w:t>
      </w:r>
      <w:r w:rsidR="00542182">
        <w:rPr>
          <w:i/>
        </w:rPr>
        <w:t>T. aestivum</w:t>
      </w:r>
      <w:r w:rsidR="00542182">
        <w:t>. Doubled haploid technology and modern cytogenetic techniques are key tools used in the research presented in this thesis and to that end they will be reviewed below.</w:t>
      </w:r>
      <w:r>
        <w:t xml:space="preserve"> </w:t>
      </w:r>
    </w:p>
    <w:p w14:paraId="2C7CAA7D" w14:textId="77777777" w:rsidR="00542182" w:rsidRPr="00C66921" w:rsidRDefault="00C66921" w:rsidP="00C66921">
      <w:pPr>
        <w:spacing w:line="480" w:lineRule="auto"/>
        <w:rPr>
          <w:b/>
        </w:rPr>
      </w:pPr>
      <w:r>
        <w:rPr>
          <w:b/>
        </w:rPr>
        <w:t>A Review of Doubled Haploid Technology</w:t>
      </w:r>
    </w:p>
    <w:p w14:paraId="45A55B12" w14:textId="77777777" w:rsidR="00775003" w:rsidRDefault="00175F9C" w:rsidP="00542182">
      <w:pPr>
        <w:spacing w:line="480" w:lineRule="auto"/>
        <w:ind w:firstLine="720"/>
      </w:pPr>
      <w:r>
        <w:t>The term ‘haploid’</w:t>
      </w:r>
      <w:r w:rsidR="008054FA">
        <w:t xml:space="preserve"> has come to mean many things in the realm of pl</w:t>
      </w:r>
      <w:r w:rsidR="00775003">
        <w:t xml:space="preserve">ant and agricultural sciences. </w:t>
      </w:r>
      <w:r w:rsidR="008054FA">
        <w:t>In the widest sense</w:t>
      </w:r>
      <w:r w:rsidR="000049C3">
        <w:t>,</w:t>
      </w:r>
      <w:r w:rsidR="008054FA">
        <w:t xml:space="preserve"> haploid is used to denote any sporophyte possessing the gametic chromosome number.  </w:t>
      </w:r>
      <w:r w:rsidR="00775003">
        <w:t>Bergner’s</w:t>
      </w:r>
      <w:r w:rsidR="00382EDE">
        <w:t xml:space="preserve"> group, working with </w:t>
      </w:r>
      <w:r w:rsidR="00382EDE">
        <w:rPr>
          <w:i/>
        </w:rPr>
        <w:t xml:space="preserve">Datura </w:t>
      </w:r>
      <w:r w:rsidR="00382EDE" w:rsidRPr="00382EDE">
        <w:t>s</w:t>
      </w:r>
      <w:r w:rsidR="00382EDE" w:rsidRPr="00382EDE">
        <w:rPr>
          <w:i/>
        </w:rPr>
        <w:t>tromonium</w:t>
      </w:r>
      <w:r w:rsidR="00382EDE">
        <w:t xml:space="preserve"> L., was the first to report the natural occurrence of sphorophytic haploidy </w:t>
      </w:r>
      <w:r w:rsidR="002D569D">
        <w:fldChar w:fldCharType="begin">
          <w:fldData xml:space="preserve">PEVuZE5vdGU+PENpdGU+PEF1dGhvcj5CbGFrZXNsZWU8L0F1dGhvcj48WWVhcj4xOTIyPC9ZZWFy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</w:fldData>
        </w:fldChar>
      </w:r>
      <w:r w:rsidR="00892481">
        <w:instrText xml:space="preserve"> ADDIN EN.CITE </w:instrText>
      </w:r>
      <w:r w:rsidR="002D569D">
        <w:fldChar w:fldCharType="begin">
          <w:fldData xml:space="preserve">PEVuZE5vdGU+PENpdGU+PEF1dGhvcj5CbGFrZXNsZWU8L0F1dGhvcj48WWVhcj4xOTIyPC9ZZWFy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</w:fldData>
        </w:fldChar>
      </w:r>
      <w:r w:rsidR="00892481">
        <w:instrText xml:space="preserve"> ADDIN EN.CITE.DATA </w:instrText>
      </w:r>
      <w:r w:rsidR="002D569D">
        <w:fldChar w:fldCharType="end"/>
      </w:r>
      <w:r w:rsidR="002D569D">
        <w:fldChar w:fldCharType="separate"/>
      </w:r>
      <w:r w:rsidR="00892481">
        <w:rPr>
          <w:noProof/>
        </w:rPr>
        <w:t>(Blakeslee et al., 1922)</w:t>
      </w:r>
      <w:r w:rsidR="002D569D">
        <w:fldChar w:fldCharType="end"/>
      </w:r>
      <w:r w:rsidR="00775003">
        <w:t xml:space="preserve">. Soon after, reports of the haploid phenomenon were confirmed in both </w:t>
      </w:r>
      <w:r w:rsidR="00775003">
        <w:rPr>
          <w:i/>
        </w:rPr>
        <w:t>Nicotiana</w:t>
      </w:r>
      <w:r w:rsidR="00775003">
        <w:t xml:space="preserve"> </w:t>
      </w:r>
      <w:r w:rsidR="00262F18">
        <w:rPr>
          <w:i/>
        </w:rPr>
        <w:t>tabacum</w:t>
      </w:r>
      <w:r>
        <w:t xml:space="preserve"> and</w:t>
      </w:r>
      <w:r w:rsidR="00775003">
        <w:t xml:space="preserve"> </w:t>
      </w:r>
      <w:r w:rsidR="00B379BF">
        <w:rPr>
          <w:i/>
        </w:rPr>
        <w:t>T.</w:t>
      </w:r>
      <w:r w:rsidR="00775003">
        <w:rPr>
          <w:i/>
        </w:rPr>
        <w:t xml:space="preserve"> aestivum</w:t>
      </w:r>
      <w:r w:rsidR="00775003">
        <w:t xml:space="preserve"> </w:t>
      </w:r>
      <w:r w:rsidR="002D569D">
        <w:fldChar w:fldCharType="begin">
          <w:fldData xml:space="preserve">PEVuZE5vdGU+PENpdGU+PEF1dGhvcj5DbGF1c2VuPC9BdXRob3I+PFllYXI+MTkyNDwvWWVhcj48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</w:fldData>
        </w:fldChar>
      </w:r>
      <w:r w:rsidR="00892481">
        <w:instrText xml:space="preserve"> ADDIN EN.CITE </w:instrText>
      </w:r>
      <w:r w:rsidR="002D569D">
        <w:fldChar w:fldCharType="begin">
          <w:fldData xml:space="preserve">PEVuZE5vdGU+PENpdGU+PEF1dGhvcj5DbGF1c2VuPC9BdXRob3I+PFllYXI+MTkyNDwvWWVhcj48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</w:fldData>
        </w:fldChar>
      </w:r>
      <w:r w:rsidR="00892481">
        <w:instrText xml:space="preserve"> ADDIN EN.CITE.DATA </w:instrText>
      </w:r>
      <w:r w:rsidR="002D569D">
        <w:fldChar w:fldCharType="end"/>
      </w:r>
      <w:r w:rsidR="002D569D">
        <w:fldChar w:fldCharType="separate"/>
      </w:r>
      <w:r w:rsidR="00892481">
        <w:rPr>
          <w:noProof/>
        </w:rPr>
        <w:t>(Clausen &amp; Mann, 1924, Gaines &amp; Aase, 1926)</w:t>
      </w:r>
      <w:r w:rsidR="002D569D">
        <w:fldChar w:fldCharType="end"/>
      </w:r>
      <w:r w:rsidR="00F55B31">
        <w:t xml:space="preserve">. However, the technology to develop haploid plants </w:t>
      </w:r>
      <w:r w:rsidR="00F55B31">
        <w:rPr>
          <w:i/>
        </w:rPr>
        <w:t>in vitro</w:t>
      </w:r>
      <w:r w:rsidR="00F55B31">
        <w:t xml:space="preserve"> was</w:t>
      </w:r>
      <w:r w:rsidR="000049C3">
        <w:t xml:space="preserve"> to remain</w:t>
      </w:r>
      <w:r w:rsidR="00F55B31">
        <w:t xml:space="preserve"> </w:t>
      </w:r>
      <w:r w:rsidR="001A6AB4">
        <w:t>elusive</w:t>
      </w:r>
      <w:r>
        <w:t xml:space="preserve"> until the 1970’s </w:t>
      </w:r>
      <w:r w:rsidR="002D569D">
        <w:fldChar w:fldCharType="begin"/>
      </w:r>
      <w:r>
        <w:instrText xml:space="preserve"> ADDIN EN.CITE &lt;EndNote&gt;&lt;Cite&gt;&lt;Author&gt;Forster&lt;/Author&gt;&lt;Year&gt;2007&lt;/Year&gt;&lt;RecNum&gt;326&lt;/RecNum&gt;&lt;DisplayText&gt;(Forster et al., 2007)&lt;/DisplayText&gt;&lt;record&gt;&lt;rec-number&gt;326&lt;/rec-number&gt;&lt;foreign-keys&gt;&lt;key app="EN" db-id="t52e5f9wev9fanesaazv5w2sztfs0tateepf" timestamp="1410281974"&gt;326&lt;/key&gt;&lt;/foreign-keys&gt;&lt;ref-type name="Journal Article"&gt;17&lt;/ref-type&gt;&lt;contributors&gt;&lt;authors&gt;&lt;author&gt;Forster, Brian P.&lt;/author&gt;&lt;author&gt;Heberle-Bors, Erwin&lt;/author&gt;&lt;author&gt;Kasha, Ken J.&lt;/author&gt;&lt;author&gt;Touraev, Alisher&lt;/author&gt;&lt;/authors&gt;&lt;/contributors&gt;&lt;titles&gt;&lt;title&gt;The resurgence of haploids in higher plants&lt;/title&gt;&lt;secondary-title&gt;Trends in Plant Science&lt;/secondary-title&gt;&lt;/titles&gt;&lt;periodical&gt;&lt;full-title&gt;Trends Plant Sci&lt;/full-title&gt;&lt;abbr-1&gt;Trends in plant science&lt;/abbr-1&gt;&lt;/periodical&gt;&lt;pages&gt;368-375&lt;/pages&gt;&lt;volume&gt;12&lt;/volume&gt;&lt;number&gt;8&lt;/number&gt;&lt;dates&gt;&lt;year&gt;2007&lt;/year&gt;&lt;pub-dates&gt;&lt;date&gt;8//&lt;/date&gt;&lt;/pub-dates&gt;&lt;/dates&gt;&lt;isbn&gt;1360-1385&lt;/isbn&gt;&lt;urls&gt;&lt;related-urls&gt;&lt;url&gt;http://www.sciencedirect.com/science/article/pii/S1360138507001598&lt;/url&gt;&lt;url&gt;http://ac.els-cdn.com/S1360138507001598/1-s2.0-S1360138507001598-main.pdf?_tid=0b7e07b8-3843-11e4-bcee-00000aab0f27&amp;amp;acdnat=1410282313_f7d9d4e5fb66638d791a9cd52429a29e&lt;/url&gt;&lt;/related-urls&gt;&lt;/urls&gt;&lt;electronic-resource-num&gt;http://dx.doi.org/10.1016/j.tplants.2007.06.007&lt;/electronic-resource-num&gt;&lt;/record&gt;&lt;/Cite&gt;&lt;/EndNote&gt;</w:instrText>
      </w:r>
      <w:r w:rsidR="002D569D">
        <w:fldChar w:fldCharType="separate"/>
      </w:r>
      <w:r>
        <w:rPr>
          <w:noProof/>
        </w:rPr>
        <w:t>(Forster et al., 2007)</w:t>
      </w:r>
      <w:r w:rsidR="002D569D">
        <w:fldChar w:fldCharType="end"/>
      </w:r>
      <w:r w:rsidR="00F55B31">
        <w:t xml:space="preserve">. </w:t>
      </w:r>
      <w:r w:rsidR="00171211">
        <w:t>The lack of technology notwithstanding, naturally occurring haploids in maize</w:t>
      </w:r>
      <w:r w:rsidR="005B0D02">
        <w:t xml:space="preserve"> (</w:t>
      </w:r>
      <w:r w:rsidR="005B0D02">
        <w:rPr>
          <w:i/>
        </w:rPr>
        <w:t>Zea mays</w:t>
      </w:r>
      <w:r w:rsidR="005B0D02">
        <w:t xml:space="preserve"> L.)</w:t>
      </w:r>
      <w:r w:rsidR="00171211">
        <w:t xml:space="preserve"> had been observed in the 1930’s and breeders quickly r</w:t>
      </w:r>
      <w:r w:rsidR="001B31D0">
        <w:t>ecognized their potential in the rapid development of</w:t>
      </w:r>
      <w:r w:rsidR="00171211">
        <w:t xml:space="preserve"> homozygous lines</w:t>
      </w:r>
      <w:r w:rsidR="000049C3">
        <w:t xml:space="preserve"> </w:t>
      </w:r>
      <w:r w:rsidR="002D569D">
        <w:fldChar w:fldCharType="begin"/>
      </w:r>
      <w:r w:rsidR="00892481">
        <w:instrText xml:space="preserve"> ADDIN EN.CITE &lt;EndNote&gt;&lt;Cite&gt;&lt;Author&gt;Chase&lt;/Author&gt;&lt;Year&gt;1969&lt;/Year&gt;&lt;RecNum&gt;331&lt;/RecNum&gt;&lt;DisplayText&gt;(Chase, 1969)&lt;/DisplayText&gt;&lt;record&gt;&lt;rec-number&gt;331&lt;/rec-number&gt;&lt;foreign-keys&gt;&lt;key app="EN" db-id="t52e5f9wev9fanesaazv5w2sztfs0tateepf" timestamp="1410285006"&gt;331&lt;/key&gt;&lt;/foreign-keys&gt;&lt;ref-type name="Journal Article"&gt;17&lt;/ref-type&gt;&lt;contributors&gt;&lt;authors&gt;&lt;author&gt;Chase, SherretS&lt;/author&gt;&lt;/authors&gt;&lt;/contributors&gt;&lt;titles&gt;&lt;title&gt;&lt;style face="normal" font="default" size="100%"&gt;Monoploids and monoploid-derivatives of maize (&lt;/style&gt;&lt;style face="italic" font="default" size="100%"&gt;Zea mays&lt;/style&gt;&lt;style face="normal" font="default" size="100%"&gt; L.)&lt;/style&gt;&lt;/title&gt;&lt;secondary-title&gt;The Botanical Review&lt;/secondary-title&gt;&lt;alt-title&gt;Bot. Rev&lt;/alt-title&gt;&lt;/titles&gt;&lt;periodical&gt;&lt;full-title&gt;The Botanical Review&lt;/full-title&gt;&lt;abbr-1&gt;Bot. Rev&lt;/abbr-1&gt;&lt;/periodical&gt;&lt;alt-periodical&gt;&lt;full-title&gt;The Botanical Review&lt;/full-title&gt;&lt;abbr-1&gt;Bot. Rev&lt;/abbr-1&gt;&lt;/alt-periodical&gt;&lt;pages&gt;117-168&lt;/pages&gt;&lt;volume&gt;35&lt;/volume&gt;&lt;number&gt;2&lt;/number&gt;&lt;dates&gt;&lt;year&gt;1969&lt;/year&gt;&lt;pub-dates&gt;&lt;date&gt;1969/04/01&lt;/date&gt;&lt;/pub-dates&gt;&lt;/dates&gt;&lt;publisher&gt;Springer-Verlag&lt;/publisher&gt;&lt;isbn&gt;0006-8101&lt;/isbn&gt;&lt;urls&gt;&lt;related-urls&gt;&lt;url&gt;http://dx.doi.org/10.1007/BF02858912&lt;/url&gt;&lt;url&gt;http://download.springer.com/static/pdf/533/art%253A10.1007%252FBF02858912.pdf?auth66=1410457825_d522d3c75d9f3e8120b7c7a4d27c47e6&amp;amp;ext=.pdf&lt;/url&gt;&lt;/related-urls&gt;&lt;/urls&gt;&lt;electronic-resource-num&gt;10.1007/BF02858912&lt;/electronic-resource-num&gt;&lt;language&gt;English&lt;/language&gt;&lt;/record&gt;&lt;/Cite&gt;&lt;/EndNote&gt;</w:instrText>
      </w:r>
      <w:r w:rsidR="002D569D">
        <w:fldChar w:fldCharType="separate"/>
      </w:r>
      <w:r w:rsidR="00892481">
        <w:rPr>
          <w:noProof/>
        </w:rPr>
        <w:t>(Chase, 1969)</w:t>
      </w:r>
      <w:r w:rsidR="002D569D">
        <w:fldChar w:fldCharType="end"/>
      </w:r>
      <w:r w:rsidR="00171211">
        <w:t xml:space="preserve">. </w:t>
      </w:r>
      <w:r w:rsidR="000049C3">
        <w:t>Blakeslee and Avery’s discovery of colchicine’s effect on chromosome doubling</w:t>
      </w:r>
      <w:r w:rsidR="001A6AB4">
        <w:t xml:space="preserve"> </w:t>
      </w:r>
      <w:r w:rsidR="001B31D0">
        <w:t xml:space="preserve">provided maize breeders with the necessary tool to make use of naturally occurring haploid plants </w:t>
      </w:r>
      <w:r w:rsidR="002D569D">
        <w:fldChar w:fldCharType="begin"/>
      </w:r>
      <w:r w:rsidR="00892481">
        <w:instrText xml:space="preserve"> ADDIN EN.CITE &lt;EndNote&gt;&lt;Cite&gt;&lt;Author&gt;BLAKESLEE&lt;/Author&gt;&lt;Year&gt;1937&lt;/Year&gt;&lt;RecNum&gt;333&lt;/RecNum&gt;&lt;DisplayText&gt;(Blakeslee &amp;amp; Avery, 1937)&lt;/DisplayText&gt;&lt;record&gt;&lt;rec-number&gt;333&lt;/rec-number&gt;&lt;foreign-keys&gt;&lt;key app="EN" db-id="t52e5f9wev9fanesaazv5w2sztfs0tateepf" timestamp="1410286284"&gt;333&lt;/key&gt;&lt;/foreign-keys&gt;&lt;ref-type name="Journal Article"&gt;17&lt;/ref-type&gt;&lt;contributors&gt;&lt;authors&gt;&lt;author&gt;Blakeslee, Albert F.&lt;/author&gt;&lt;author&gt;Avery, Amos G.&lt;/author&gt;&lt;/authors&gt;&lt;/contributors&gt;&lt;titles&gt;&lt;title&gt;Methods of inducing doubling of chromosmes in plants: By Treatment With Colchicine&lt;/title&gt;&lt;secondary-title&gt;Journal of Heredity&lt;/secondary-title&gt;&lt;/titles&gt;&lt;periodical&gt;&lt;full-title&gt;Journal of Heredity&lt;/full-title&gt;&lt;/periodical&gt;&lt;pages&gt;393-411&lt;/pages&gt;&lt;volume&gt;28&lt;/volume&gt;&lt;number&gt;12&lt;/number&gt;&lt;dates&gt;&lt;year&gt;1937&lt;/year&gt;&lt;pub-dates&gt;&lt;date&gt;December 1, 1937&lt;/date&gt;&lt;/pub-dates&gt;&lt;/dates&gt;&lt;urls&gt;&lt;related-urls&gt;&lt;url&gt;http://jhered.oxfordjournals.org/content/28/12/393.short&lt;/url&gt;&lt;/related-urls&gt;&lt;/urls&gt;&lt;/record&gt;&lt;/Cite&gt;&lt;/EndNote&gt;</w:instrText>
      </w:r>
      <w:r w:rsidR="002D569D">
        <w:fldChar w:fldCharType="separate"/>
      </w:r>
      <w:r w:rsidR="00892481">
        <w:rPr>
          <w:noProof/>
        </w:rPr>
        <w:t>(Blakeslee &amp; Avery, 1937)</w:t>
      </w:r>
      <w:r w:rsidR="002D569D">
        <w:fldChar w:fldCharType="end"/>
      </w:r>
      <w:r w:rsidR="000049C3">
        <w:t xml:space="preserve">.  </w:t>
      </w:r>
    </w:p>
    <w:p w14:paraId="73A39D53" w14:textId="77777777" w:rsidR="008F1BFF" w:rsidRDefault="007F2245" w:rsidP="00F933E4">
      <w:pPr>
        <w:spacing w:line="480" w:lineRule="auto"/>
      </w:pPr>
      <w:r>
        <w:tab/>
        <w:t xml:space="preserve">Laboratory production of haploid plants did not occur until the development of anther culture for </w:t>
      </w:r>
      <w:r w:rsidR="001B31D0">
        <w:rPr>
          <w:i/>
        </w:rPr>
        <w:t>Datura</w:t>
      </w:r>
      <w:r>
        <w:rPr>
          <w:i/>
        </w:rPr>
        <w:t xml:space="preserve"> </w:t>
      </w:r>
      <w:r w:rsidR="005F6B27">
        <w:rPr>
          <w:i/>
        </w:rPr>
        <w:t>innoxia</w:t>
      </w:r>
      <w:r w:rsidR="00163CE7">
        <w:t xml:space="preserve"> in 1964 </w:t>
      </w:r>
      <w:r w:rsidR="002D569D">
        <w:fldChar w:fldCharType="begin"/>
      </w:r>
      <w:r w:rsidR="00892481">
        <w:instrText xml:space="preserve"> ADDIN EN.CITE &lt;EndNote&gt;&lt;Cite&gt;&lt;Author&gt;Guha&lt;/Author&gt;&lt;Year&gt;1964&lt;/Year&gt;&lt;RecNum&gt;335&lt;/RecNum&gt;&lt;DisplayText&gt;(Guha &amp;amp; Maheshwari, 1964)&lt;/DisplayText&gt;&lt;record&gt;&lt;rec-number&gt;335&lt;/rec-number&gt;&lt;foreign-keys&gt;&lt;key app="EN" db-id="t52e5f9wev9fanesaazv5w2sztfs0tateepf" timestamp="1410287622"&gt;335&lt;/key&gt;&lt;/foreign-keys&gt;&lt;ref-type name="Journal Article"&gt;17&lt;/ref-type&gt;&lt;contributors&gt;&lt;authors&gt;&lt;author&gt;Guha, Sipra&lt;/author&gt;&lt;author&gt;Maheshwari, S. C.&lt;/author&gt;&lt;/authors&gt;&lt;/contributors&gt;&lt;titles&gt;&lt;title&gt;&lt;style face="normal" font="default" size="100%"&gt;In vitro Production of Embryos from Anthers of &lt;/style&gt;&lt;style face="italic" font="default" size="100%"&gt;Datura&lt;/style&gt;&lt;/title&gt;&lt;secondary-title&gt;Nature&lt;/secondary-title&gt;&lt;/titles&gt;&lt;periodical&gt;&lt;full-title&gt;Nature&lt;/full-title&gt;&lt;/periodical&gt;&lt;pages&gt;497-497&lt;/pages&gt;&lt;volume&gt;204&lt;/volume&gt;&lt;number&gt;4957&lt;/number&gt;&lt;dates&gt;&lt;year&gt;1964&lt;/year&gt;&lt;pub-dates&gt;&lt;date&gt;10/31/print&lt;/date&gt;&lt;/pub-dates&gt;&lt;/dates&gt;&lt;work-type&gt;10.1038/204497a0&lt;/work-type&gt;&lt;urls&gt;&lt;related-urls&gt;&lt;url&gt;http://dx.doi.org/10.1038/204497a0&lt;/url&gt;&lt;/related-urls&gt;&lt;/urls&gt;&lt;/record&gt;&lt;/Cite&gt;&lt;/EndNote&gt;</w:instrText>
      </w:r>
      <w:r w:rsidR="002D569D">
        <w:fldChar w:fldCharType="separate"/>
      </w:r>
      <w:r w:rsidR="00892481">
        <w:rPr>
          <w:noProof/>
        </w:rPr>
        <w:t>(Guha &amp; Maheshwari, 1964)</w:t>
      </w:r>
      <w:r w:rsidR="002D569D">
        <w:fldChar w:fldCharType="end"/>
      </w:r>
      <w:r w:rsidR="00163CE7">
        <w:t xml:space="preserve">. </w:t>
      </w:r>
      <w:r w:rsidR="008F1BFF">
        <w:t xml:space="preserve">Bread wheat proved to be amenable to anther culture and several cultivars have been released using this method </w:t>
      </w:r>
      <w:r w:rsidR="002D569D">
        <w:fldChar w:fldCharType="begin"/>
      </w:r>
      <w:r w:rsidR="00892481">
        <w:instrText xml:space="preserve"> ADDIN EN.CITE &lt;EndNote&gt;&lt;Cite&gt;&lt;Author&gt;Niu&lt;/Author&gt;&lt;Year&gt;2014&lt;/Year&gt;&lt;RecNum&gt;287&lt;/RecNum&gt;&lt;DisplayText&gt;(Niu et al., 2014a)&lt;/DisplayText&gt;&lt;record&gt;&lt;rec-number&gt;287&lt;/rec-number&gt;&lt;foreign-keys&gt;&lt;key app="EN" db-id="t52e5f9wev9fanesaazv5w2sztfs0tateepf" timestamp="1408981039"&gt;287&lt;/key&gt;&lt;/foreign-keys&gt;&lt;ref-type name="Journal Article"&gt;17&lt;/ref-type&gt;&lt;contributors&gt;&lt;authors&gt;&lt;author&gt;Niu, Zhixia&lt;/author&gt;&lt;author&gt;Jiang, Aixiang&lt;/author&gt;&lt;author&gt;Abu Hammad, Wesam&lt;/author&gt;&lt;author&gt;Oladzadabbasabadi, Atena&lt;/author&gt;&lt;author&gt;Xu, Steven S.&lt;/author&gt;&lt;author&gt;Mergoum, Mohamed&lt;/author&gt;&lt;author&gt;Elias, Elias M.&lt;/author&gt;&lt;/authors&gt;&lt;/contributors&gt;&lt;titles&gt;&lt;title&gt;Review of doubled haploid production in durum and common wheat through wheat × maize hybridization&lt;/title&gt;&lt;secondary-title&gt;Plant Breeding&lt;/secondary-title&gt;&lt;/titles&gt;&lt;periodical&gt;&lt;full-title&gt;Plant Breeding&lt;/full-title&gt;&lt;/periodical&gt;&lt;pages&gt;313-320&lt;/pages&gt;&lt;volume&gt;133&lt;/volume&gt;&lt;number&gt;3&lt;/number&gt;&lt;keywords&gt;&lt;keyword&gt;doubled haploid production&lt;/keyword&gt;&lt;keyword&gt;wide hybridization&lt;/keyword&gt;&lt;keyword&gt;chromosome elimination&lt;/keyword&gt;&lt;keyword&gt;chromosome doubling&lt;/keyword&gt;&lt;keyword&gt;common wheat&lt;/keyword&gt;&lt;keyword&gt;durum wheat&lt;/keyword&gt;&lt;/keywords&gt;&lt;dates&gt;&lt;year&gt;2014&lt;/year&gt;&lt;/dates&gt;&lt;isbn&gt;1439-0523&lt;/isbn&gt;&lt;urls&gt;&lt;related-urls&gt;&lt;url&gt;http://dx.doi.org/10.1111/pbr.12162&lt;/url&gt;&lt;url&gt;http://onlinelibrary.wiley.com/store/10.1111/pbr.12162/asset/pbr12162.pdf?v=1&amp;amp;t=hzvptxuf&amp;amp;s=0676bf70af3e5cd2bbdac39836b78301266be72e&lt;/url&gt;&lt;url&gt;http://onlinelibrary.wiley.com/doi/10.1111/pbr.12162/abstract&lt;/url&gt;&lt;/related-urls&gt;&lt;/urls&gt;&lt;electronic-resource-num&gt;10.1111/pbr.12162&lt;/electronic-resource-num&gt;&lt;/record&gt;&lt;/Cite&gt;&lt;/EndNote&gt;</w:instrText>
      </w:r>
      <w:r w:rsidR="002D569D">
        <w:fldChar w:fldCharType="separate"/>
      </w:r>
      <w:r w:rsidR="00892481">
        <w:rPr>
          <w:noProof/>
        </w:rPr>
        <w:t>(Niu et al., 2014a)</w:t>
      </w:r>
      <w:r w:rsidR="002D569D">
        <w:fldChar w:fldCharType="end"/>
      </w:r>
      <w:r w:rsidR="008F1BFF">
        <w:t xml:space="preserve">. Unfortunately, anther culture in wheat faces a number of challenges including high rates of albinism, detrimental gametoclonal variation, and mixed ploidy plants </w:t>
      </w:r>
      <w:r w:rsidR="002D569D">
        <w:fldChar w:fldCharType="begin">
          <w:fldData xml:space="preserve">PEVuZE5vdGU+PENpdGU+PEF1dGhvcj5UdXZlc3NvbjwvQXV0aG9yPjxZZWFyPjE5ODk8L1llYXI+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</w:fldData>
        </w:fldChar>
      </w:r>
      <w:r w:rsidR="00892481">
        <w:instrText xml:space="preserve"> ADDIN EN.CITE </w:instrText>
      </w:r>
      <w:r w:rsidR="002D569D">
        <w:fldChar w:fldCharType="begin">
          <w:fldData xml:space="preserve">PEVuZE5vdGU+PENpdGU+PEF1dGhvcj5UdXZlc3NvbjwvQXV0aG9yPjxZZWFyPjE5ODk8L1llYXI+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</w:fldData>
        </w:fldChar>
      </w:r>
      <w:r w:rsidR="00892481">
        <w:instrText xml:space="preserve"> ADDIN EN.CITE.DATA </w:instrText>
      </w:r>
      <w:r w:rsidR="002D569D">
        <w:fldChar w:fldCharType="end"/>
      </w:r>
      <w:r w:rsidR="002D569D">
        <w:fldChar w:fldCharType="separate"/>
      </w:r>
      <w:r w:rsidR="00892481">
        <w:rPr>
          <w:noProof/>
        </w:rPr>
        <w:t>(Tuvesson et al., 1989, Kisana et al., 1993)</w:t>
      </w:r>
      <w:r w:rsidR="002D569D">
        <w:fldChar w:fldCharType="end"/>
      </w:r>
      <w:r w:rsidR="00AC5456">
        <w:t>.</w:t>
      </w:r>
      <w:r w:rsidR="008F1BFF">
        <w:t xml:space="preserve"> </w:t>
      </w:r>
      <w:r w:rsidR="00AD1A7E">
        <w:t xml:space="preserve">Soon </w:t>
      </w:r>
      <w:r w:rsidR="00AC5456">
        <w:t>after the development of anther culture</w:t>
      </w:r>
      <w:r w:rsidR="00AD1A7E">
        <w:t xml:space="preserve">, haploid induction via interspecific </w:t>
      </w:r>
      <w:r w:rsidR="001B31D0">
        <w:t>fertilization</w:t>
      </w:r>
      <w:r w:rsidR="00AD1A7E">
        <w:t xml:space="preserve"> was discovered in</w:t>
      </w:r>
      <w:r w:rsidR="005B0D02">
        <w:t xml:space="preserve"> the</w:t>
      </w:r>
      <w:r w:rsidR="00AD1A7E">
        <w:t xml:space="preserve"> </w:t>
      </w:r>
      <w:r w:rsidR="00AD1A7E">
        <w:rPr>
          <w:i/>
        </w:rPr>
        <w:t>Hordeum vulgare</w:t>
      </w:r>
      <w:r w:rsidR="005B0D02">
        <w:t>/</w:t>
      </w:r>
      <w:r w:rsidR="005B0D02">
        <w:rPr>
          <w:i/>
        </w:rPr>
        <w:t>Hordeum bulbosum</w:t>
      </w:r>
      <w:r w:rsidR="005B0D02">
        <w:t xml:space="preserve"> system </w:t>
      </w:r>
      <w:r w:rsidR="002D569D">
        <w:fldChar w:fldCharType="begin"/>
      </w:r>
      <w:r w:rsidR="00892481">
        <w:instrText xml:space="preserve"> ADDIN EN.CITE &lt;EndNote&gt;&lt;Cite&gt;&lt;Author&gt;Kasha&lt;/Author&gt;&lt;Year&gt;1970&lt;/Year&gt;&lt;RecNum&gt;336&lt;/RecNum&gt;&lt;DisplayText&gt;(Kasha &amp;amp; Kao, 1970)&lt;/DisplayText&gt;&lt;record&gt;&lt;rec-number&gt;336&lt;/rec-number&gt;&lt;foreign-keys&gt;&lt;key app="EN" db-id="t52e5f9wev9fanesaazv5w2sztfs0tateepf" timestamp="1410287944"&gt;336&lt;/key&gt;&lt;/foreign-keys&gt;&lt;ref-type name="Journal Article"&gt;17&lt;/ref-type&gt;&lt;contributors&gt;&lt;authors&gt;&lt;author&gt;Kasha, K. J.&lt;/author&gt;&lt;author&gt;Kao, K. N.&lt;/author&gt;&lt;/authors&gt;&lt;/contributors&gt;&lt;titles&gt;&lt;title&gt;&lt;style face="normal" font="default" size="100%"&gt;High Frequency Haploid Production in Barley (&lt;/style&gt;&lt;style face="italic" font="default" size="100%"&gt;Hordeum vulgare&lt;/style&gt;&lt;style face="normal" font="default" size="100%"&gt; L.)&lt;/style&gt;&lt;/title&gt;&lt;secondary-title&gt;Nature&lt;/secondary-title&gt;&lt;/titles&gt;&lt;periodical&gt;&lt;full-title&gt;Nature&lt;/full-title&gt;&lt;/periodical&gt;&lt;pages&gt;874-876&lt;/pages&gt;&lt;volume&gt;225&lt;/volume&gt;&lt;number&gt;5235&lt;/number&gt;&lt;dates&gt;&lt;year&gt;1970&lt;/year&gt;&lt;pub-dates&gt;&lt;date&gt;02/28/print&lt;/date&gt;&lt;/pub-dates&gt;&lt;/dates&gt;&lt;work-type&gt;10.1038/225874a0&lt;/work-type&gt;&lt;urls&gt;&lt;related-urls&gt;&lt;url&gt;http://dx.doi.org/10.1038/225874a0&lt;/url&gt;&lt;/related-urls&gt;&lt;/urls&gt;&lt;/record&gt;&lt;/Cite&gt;&lt;/EndNote&gt;</w:instrText>
      </w:r>
      <w:r w:rsidR="002D569D">
        <w:fldChar w:fldCharType="separate"/>
      </w:r>
      <w:r w:rsidR="00892481">
        <w:rPr>
          <w:noProof/>
        </w:rPr>
        <w:t>(Kasha &amp; Kao, 1970)</w:t>
      </w:r>
      <w:r w:rsidR="002D569D">
        <w:fldChar w:fldCharType="end"/>
      </w:r>
      <w:r w:rsidR="00AD1A7E">
        <w:t>.</w:t>
      </w:r>
      <w:r w:rsidR="004E1CD0">
        <w:t xml:space="preserve"> Fertilization</w:t>
      </w:r>
      <w:r w:rsidR="005B0D02">
        <w:t xml:space="preserve"> of </w:t>
      </w:r>
      <w:r w:rsidR="005B0D02">
        <w:rPr>
          <w:i/>
        </w:rPr>
        <w:t>H. vulgare</w:t>
      </w:r>
      <w:r w:rsidR="005B0D02">
        <w:t xml:space="preserve"> emasculated florets</w:t>
      </w:r>
      <w:r w:rsidR="004E1CD0">
        <w:t xml:space="preserve"> with pollen from </w:t>
      </w:r>
      <w:r w:rsidR="004E1CD0">
        <w:rPr>
          <w:i/>
        </w:rPr>
        <w:t>H. bulbosum</w:t>
      </w:r>
      <w:r w:rsidR="005B0D02">
        <w:t xml:space="preserve"> induced haploidy in the resulting embryos. Pollination of emasculated </w:t>
      </w:r>
      <w:r w:rsidR="005B0D02">
        <w:rPr>
          <w:i/>
        </w:rPr>
        <w:t>T. aestivum</w:t>
      </w:r>
      <w:r w:rsidR="005B0D02">
        <w:t xml:space="preserve"> florets with pollen from </w:t>
      </w:r>
      <w:r w:rsidR="005B0D02">
        <w:rPr>
          <w:i/>
        </w:rPr>
        <w:t>H. bulbosum</w:t>
      </w:r>
      <w:r w:rsidR="004E1CD0">
        <w:t xml:space="preserve"> was also able to induce haploid development in </w:t>
      </w:r>
      <w:r w:rsidR="004E1CD0">
        <w:rPr>
          <w:i/>
        </w:rPr>
        <w:t>T. aestivum</w:t>
      </w:r>
      <w:r w:rsidR="008F1BFF">
        <w:t xml:space="preserve"> </w:t>
      </w:r>
      <w:r w:rsidR="005B0D02">
        <w:t xml:space="preserve">embryos </w:t>
      </w:r>
      <w:r w:rsidR="002D569D">
        <w:fldChar w:fldCharType="begin"/>
      </w:r>
      <w:r w:rsidR="00892481">
        <w:instrText xml:space="preserve"> ADDIN EN.CITE &lt;EndNote&gt;&lt;Cite&gt;&lt;Author&gt;Barclay&lt;/Author&gt;&lt;Year&gt;1975&lt;/Year&gt;&lt;RecNum&gt;337&lt;/RecNum&gt;&lt;DisplayText&gt;(Barclay, 1975)&lt;/DisplayText&gt;&lt;record&gt;&lt;rec-number&gt;337&lt;/rec-number&gt;&lt;foreign-keys&gt;&lt;key app="EN" db-id="t52e5f9wev9fanesaazv5w2sztfs0tateepf" timestamp="1410290662"&gt;337&lt;/key&gt;&lt;/foreign-keys&gt;&lt;ref-type name="Journal Article"&gt;17&lt;/ref-type&gt;&lt;contributors&gt;&lt;authors&gt;&lt;author&gt;Barclay, I. R.&lt;/author&gt;&lt;/authors&gt;&lt;/contributors&gt;&lt;auth-address&gt;Plant Breeding Inst,Cambridge,England&lt;/auth-address&gt;&lt;titles&gt;&lt;title&gt;&lt;style face="normal" font="default" size="100%"&gt;High-Frequencies of Haploid Production in Wheat (&lt;/style&gt;&lt;style face="italic" font="default" size="100%"&gt;Triticum aestivum&lt;/style&gt;&lt;style face="normal" font="default" size="100%"&gt;) by Chromosome Elimination&lt;/style&gt;&lt;/title&gt;&lt;secondary-title&gt;Nature&lt;/secondary-title&gt;&lt;alt-title&gt;Nature&lt;/alt-title&gt;&lt;/titles&gt;&lt;periodical&gt;&lt;full-title&gt;Nature&lt;/full-title&gt;&lt;/periodical&gt;&lt;alt-periodical&gt;&lt;full-title&gt;Nature&lt;/full-title&gt;&lt;/alt-periodical&gt;&lt;pages&gt;410-411&lt;/pages&gt;&lt;volume&gt;256&lt;/volume&gt;&lt;number&gt;5516&lt;/number&gt;&lt;dates&gt;&lt;year&gt;1975&lt;/year&gt;&lt;/dates&gt;&lt;isbn&gt;0028-0836&lt;/isbn&gt;&lt;accession-num&gt;WOS:A1975AK45700034&lt;/accession-num&gt;&lt;urls&gt;&lt;related-urls&gt;&lt;url&gt;&amp;lt;Go to ISI&amp;gt;://WOS:A1975AK45700034&lt;/url&gt;&lt;url&gt;http://www.nature.com/nature/journal/v256/n5516/pdf/256410a0.pdf&lt;/url&gt;&lt;/related-urls&gt;&lt;/urls&gt;&lt;electronic-resource-num&gt;Doi 10.1038/256410a0&lt;/electronic-resource-num&gt;&lt;language&gt;English&lt;/language&gt;&lt;/record&gt;&lt;/Cite&gt;&lt;/EndNote&gt;</w:instrText>
      </w:r>
      <w:r w:rsidR="002D569D">
        <w:fldChar w:fldCharType="separate"/>
      </w:r>
      <w:r w:rsidR="00892481">
        <w:rPr>
          <w:noProof/>
        </w:rPr>
        <w:t>(Barclay, 1975)</w:t>
      </w:r>
      <w:r w:rsidR="002D569D">
        <w:fldChar w:fldCharType="end"/>
      </w:r>
      <w:r w:rsidR="00AD1A7E">
        <w:t xml:space="preserve">. </w:t>
      </w:r>
      <w:r w:rsidR="00AC5456">
        <w:t xml:space="preserve">Again, barriers </w:t>
      </w:r>
      <w:r w:rsidR="001A6AB4">
        <w:t>to widespread adoption of this technique developed due to</w:t>
      </w:r>
      <w:r w:rsidR="00AC5456">
        <w:t xml:space="preserve"> </w:t>
      </w:r>
      <w:r w:rsidR="005B0D02">
        <w:t xml:space="preserve">the interaction between </w:t>
      </w:r>
      <w:r w:rsidR="00AC5456">
        <w:rPr>
          <w:i/>
        </w:rPr>
        <w:t>H. bulbosum</w:t>
      </w:r>
      <w:r w:rsidR="00AC5456">
        <w:t xml:space="preserve"> </w:t>
      </w:r>
      <w:r w:rsidR="005B0D02">
        <w:t>and</w:t>
      </w:r>
      <w:r w:rsidR="00AC5456">
        <w:t xml:space="preserve"> wheat’s dominant </w:t>
      </w:r>
      <w:commentRangeStart w:id="3"/>
      <w:r w:rsidR="00AC5456">
        <w:t xml:space="preserve">crossability </w:t>
      </w:r>
      <w:commentRangeEnd w:id="3"/>
      <w:r w:rsidR="00DA42A0">
        <w:rPr>
          <w:rStyle w:val="CommentReference"/>
          <w:vanish/>
        </w:rPr>
        <w:commentReference w:id="3"/>
      </w:r>
      <w:r w:rsidR="00AC5456">
        <w:t xml:space="preserve">inhibitor genes </w:t>
      </w:r>
      <w:r w:rsidR="00AC5456">
        <w:rPr>
          <w:i/>
        </w:rPr>
        <w:t>Kr1</w:t>
      </w:r>
      <w:r w:rsidR="00AC5456">
        <w:t xml:space="preserve"> and </w:t>
      </w:r>
      <w:r w:rsidR="00AC5456">
        <w:rPr>
          <w:i/>
        </w:rPr>
        <w:t>Kr2</w:t>
      </w:r>
      <w:r w:rsidR="009F4140">
        <w:t xml:space="preserve">, limiting effective haploid production to </w:t>
      </w:r>
      <w:r w:rsidR="00B379BF">
        <w:t xml:space="preserve">only those wheat genotypes amenable to fertilization with </w:t>
      </w:r>
      <w:r w:rsidR="00B379BF">
        <w:rPr>
          <w:i/>
        </w:rPr>
        <w:t>H. bulbosum</w:t>
      </w:r>
      <w:r w:rsidR="00AC5456">
        <w:t xml:space="preserve"> </w:t>
      </w:r>
      <w:r w:rsidR="002D569D">
        <w:fldChar w:fldCharType="begin"/>
      </w:r>
      <w:r w:rsidR="00892481">
        <w:instrText xml:space="preserve"> ADDIN EN.CITE &lt;EndNote&gt;&lt;Cite&gt;&lt;Author&gt;Niu&lt;/Author&gt;&lt;Year&gt;2014&lt;/Year&gt;&lt;RecNum&gt;287&lt;/RecNum&gt;&lt;DisplayText&gt;(Niu et al., 2014a)&lt;/DisplayText&gt;&lt;record&gt;&lt;rec-number&gt;287&lt;/rec-number&gt;&lt;foreign-keys&gt;&lt;key app="EN" db-id="t52e5f9wev9fanesaazv5w2sztfs0tateepf" timestamp="1408981039"&gt;287&lt;/key&gt;&lt;/foreign-keys&gt;&lt;ref-type name="Journal Article"&gt;17&lt;/ref-type&gt;&lt;contributors&gt;&lt;authors&gt;&lt;author&gt;Niu, Zhixia&lt;/author&gt;&lt;author&gt;Jiang, Aixiang&lt;/author&gt;&lt;author&gt;Abu Hammad, Wesam&lt;/author&gt;&lt;author&gt;Oladzadabbasabadi, Atena&lt;/author&gt;&lt;author&gt;Xu, Steven S.&lt;/author&gt;&lt;author&gt;Mergoum, Mohamed&lt;/author&gt;&lt;author&gt;Elias, Elias M.&lt;/author&gt;&lt;/authors&gt;&lt;/contributors&gt;&lt;titles&gt;&lt;title&gt;Review of doubled haploid production in durum and common wheat through wheat × maize hybridization&lt;/title&gt;&lt;secondary-title&gt;Plant Breeding&lt;/secondary-title&gt;&lt;/titles&gt;&lt;periodical&gt;&lt;full-title&gt;Plant Breeding&lt;/full-title&gt;&lt;/periodical&gt;&lt;pages&gt;313-320&lt;/pages&gt;&lt;volume&gt;133&lt;/volume&gt;&lt;number&gt;3&lt;/number&gt;&lt;keywords&gt;&lt;keyword&gt;doubled haploid production&lt;/keyword&gt;&lt;keyword&gt;wide hybridization&lt;/keyword&gt;&lt;keyword&gt;chromosome elimination&lt;/keyword&gt;&lt;keyword&gt;chromosome doubling&lt;/keyword&gt;&lt;keyword&gt;common wheat&lt;/keyword&gt;&lt;keyword&gt;durum wheat&lt;/keyword&gt;&lt;/keywords&gt;&lt;dates&gt;&lt;year&gt;2014&lt;/year&gt;&lt;/dates&gt;&lt;isbn&gt;1439-0523&lt;/isbn&gt;&lt;urls&gt;&lt;related-urls&gt;&lt;url&gt;http://dx.doi.org/10.1111/pbr.12162&lt;/url&gt;&lt;url&gt;http://onlinelibrary.wiley.com/store/10.1111/pbr.12162/asset/pbr12162.pdf?v=1&amp;amp;t=hzvptxuf&amp;amp;s=0676bf70af3e5cd2bbdac39836b78301266be72e&lt;/url&gt;&lt;url&gt;http://onlinelibrary.wiley.com/doi/10.1111/pbr.12162/abstract&lt;/url&gt;&lt;/related-urls&gt;&lt;/urls&gt;&lt;electronic-resource-num&gt;10.1111/pbr.12162&lt;/electronic-resource-num&gt;&lt;/record&gt;&lt;/Cite&gt;&lt;/EndNote&gt;</w:instrText>
      </w:r>
      <w:r w:rsidR="002D569D">
        <w:fldChar w:fldCharType="separate"/>
      </w:r>
      <w:r w:rsidR="00892481">
        <w:rPr>
          <w:noProof/>
        </w:rPr>
        <w:t>(Niu et al., 2014a)</w:t>
      </w:r>
      <w:r w:rsidR="002D569D">
        <w:fldChar w:fldCharType="end"/>
      </w:r>
      <w:r w:rsidR="00AC5456">
        <w:t>.</w:t>
      </w:r>
      <w:r w:rsidR="00A54758">
        <w:t xml:space="preserve"> </w:t>
      </w:r>
      <w:r w:rsidR="002D569D">
        <w:fldChar w:fldCharType="begin"/>
      </w:r>
      <w:r w:rsidR="00892481">
        <w:instrText xml:space="preserve"> ADDIN EN.CITE &lt;EndNote&gt;&lt;Cite AuthorYear="1"&gt;&lt;Author&gt;Zenkteler&lt;/Author&gt;&lt;Year&gt;1984&lt;/Year&gt;&lt;RecNum&gt;351&lt;/RecNum&gt;&lt;DisplayText&gt;Zenkteler and Nitzsche (1984)&lt;/DisplayText&gt;&lt;record&gt;&lt;rec-number&gt;351&lt;/rec-number&gt;&lt;foreign-keys&gt;&lt;key app="EN" db-id="t52e5f9wev9fanesaazv5w2sztfs0tateepf" timestamp="1410832538"&gt;351&lt;/key&gt;&lt;/foreign-keys&gt;&lt;ref-type name="Journal Article"&gt;17&lt;/ref-type&gt;&lt;contributors&gt;&lt;authors&gt;&lt;author&gt;Zenkteler, M.&lt;/author&gt;&lt;author&gt;Nitzsche, W.&lt;/author&gt;&lt;/authors&gt;&lt;/contributors&gt;&lt;titles&gt;&lt;title&gt;Wide hybridization experiments in cereals&lt;/title&gt;&lt;secondary-title&gt;Theoretical and Applied Genetics&lt;/secondary-title&gt;&lt;alt-title&gt;Theoret. Appl. Genetics&lt;/alt-title&gt;&lt;/titles&gt;&lt;periodical&gt;&lt;full-title&gt;Theoretical and Applied Genetics&lt;/full-title&gt;&lt;abbr-1&gt;Theoret. Appl. Genetics&lt;/abbr-1&gt;&lt;/periodical&gt;&lt;alt-periodical&gt;&lt;full-title&gt;Theoretical and Applied Genetics&lt;/full-title&gt;&lt;abbr-1&gt;Theoret. Appl. Genetics&lt;/abbr-1&gt;&lt;/alt-periodical&gt;&lt;pages&gt;311-315&lt;/pages&gt;&lt;volume&gt;68&lt;/volume&gt;&lt;number&gt;4&lt;/number&gt;&lt;keywords&gt;&lt;keyword&gt;Intergeneric hybrids&lt;/keyword&gt;&lt;keyword&gt;Cereals&lt;/keyword&gt;&lt;keyword&gt;Grasses&lt;/keyword&gt;&lt;keyword&gt;Embryo formation&lt;/keyword&gt;&lt;/keywords&gt;&lt;dates&gt;&lt;year&gt;1984&lt;/year&gt;&lt;pub-dates&gt;&lt;date&gt;1984/07/01&lt;/date&gt;&lt;/pub-dates&gt;&lt;/dates&gt;&lt;publisher&gt;Springer-Verlag&lt;/publisher&gt;&lt;isbn&gt;0040-5752&lt;/isbn&gt;&lt;urls&gt;&lt;related-urls&gt;&lt;url&gt;http://dx.doi.org/10.1007/BF00267883&lt;/url&gt;&lt;url&gt;http://link.springer.com/article/10.1007%2FBF00267883&lt;/url&gt;&lt;/related-urls&gt;&lt;/urls&gt;&lt;electronic-resource-num&gt;10.1007/BF00267883&lt;/electronic-resource-num&gt;&lt;language&gt;English&lt;/language&gt;&lt;/record&gt;&lt;/Cite&gt;&lt;/EndNote&gt;</w:instrText>
      </w:r>
      <w:r w:rsidR="002D569D">
        <w:fldChar w:fldCharType="separate"/>
      </w:r>
      <w:r w:rsidR="00892481">
        <w:rPr>
          <w:noProof/>
        </w:rPr>
        <w:t>Zenkteler and Nitzsche (1984)</w:t>
      </w:r>
      <w:r w:rsidR="002D569D">
        <w:fldChar w:fldCharType="end"/>
      </w:r>
      <w:r w:rsidR="00E8750A">
        <w:t xml:space="preserve"> tested the viability of wide hybridization for plant breeding</w:t>
      </w:r>
      <w:r w:rsidR="000C5CE0">
        <w:t xml:space="preserve"> in cereals and observed that</w:t>
      </w:r>
      <w:r w:rsidR="00E8750A">
        <w:t xml:space="preserve"> embryos were formed when wheat</w:t>
      </w:r>
      <w:r w:rsidR="005B0D02">
        <w:t xml:space="preserve"> (</w:t>
      </w:r>
      <w:r w:rsidR="005B0D02">
        <w:rPr>
          <w:i/>
        </w:rPr>
        <w:t>T. aestivum</w:t>
      </w:r>
      <w:r w:rsidR="005B0D02">
        <w:t>)</w:t>
      </w:r>
      <w:r w:rsidR="00E8750A">
        <w:t xml:space="preserve"> was fertilized with maize pollen. </w:t>
      </w:r>
      <w:r w:rsidR="00A54758">
        <w:t>In 1986, Laurie and Bennett developed a wide hybridization protocol</w:t>
      </w:r>
      <w:r w:rsidR="00E8750A">
        <w:t xml:space="preserve"> based on this work </w:t>
      </w:r>
      <w:r w:rsidR="00A54758">
        <w:t xml:space="preserve">that was highly efficient and did not seem hampered by the same parent genotype limitations as </w:t>
      </w:r>
      <w:r w:rsidR="005B0D02">
        <w:t xml:space="preserve">the </w:t>
      </w:r>
      <w:r w:rsidR="005B0D02">
        <w:rPr>
          <w:i/>
        </w:rPr>
        <w:t>H. bulbosum</w:t>
      </w:r>
      <w:r w:rsidR="005B0D02">
        <w:t xml:space="preserve"> technique</w:t>
      </w:r>
      <w:r w:rsidR="00C54D78">
        <w:t xml:space="preserve"> </w:t>
      </w:r>
      <w:r w:rsidR="002D569D">
        <w:fldChar w:fldCharType="begin"/>
      </w:r>
      <w:r w:rsidR="00892481">
        <w:instrText xml:space="preserve"> ADDIN EN.CITE &lt;EndNote&gt;&lt;Cite&gt;&lt;Author&gt;Laurie&lt;/Author&gt;&lt;Year&gt;1986&lt;/Year&gt;&lt;RecNum&gt;322&lt;/RecNum&gt;&lt;DisplayText&gt;(Laurie &amp;amp; Bennett, 1986)&lt;/DisplayText&gt;&lt;record&gt;&lt;rec-number&gt;322&lt;/rec-number&gt;&lt;foreign-keys&gt;&lt;key app="EN" db-id="t52e5f9wev9fanesaazv5w2sztfs0tateepf" timestamp="1410212915"&gt;322&lt;/key&gt;&lt;/foreign-keys&gt;&lt;ref-type name="Journal Article"&gt;17&lt;/ref-type&gt;&lt;contributors&gt;&lt;authors&gt;&lt;author&gt;Laurie, D. A.&lt;/author&gt;&lt;author&gt;Bennett, M. D.&lt;/author&gt;&lt;/authors&gt;&lt;/contributors&gt;&lt;auth-address&gt;Laurie, Da&amp;#xD;Plant Breeding Inst,Cambridge Cb2 2lq,England&amp;#xD;Plant Breeding Inst,Cambridge Cb2 2lq,England&lt;/auth-address&gt;&lt;titles&gt;&lt;title&gt;Wheat X Maize Hybridization&lt;/title&gt;&lt;secondary-title&gt;Canadian Journal of Genetics and Cytology&lt;/secondary-title&gt;&lt;alt-title&gt;Can J Genet Cytol&lt;/alt-title&gt;&lt;/titles&gt;&lt;periodical&gt;&lt;full-title&gt;Canadian Journal of Genetics and Cytology&lt;/full-title&gt;&lt;abbr-1&gt;Can J Genet Cytol&lt;/abbr-1&gt;&lt;/periodical&gt;&lt;alt-periodical&gt;&lt;full-title&gt;Canadian Journal of Genetics and Cytology&lt;/full-title&gt;&lt;abbr-1&gt;Can J Genet Cytol&lt;/abbr-1&gt;&lt;/alt-periodical&gt;&lt;pages&gt;313-316&lt;/pages&gt;&lt;volume&gt;28&lt;/volume&gt;&lt;number&gt;2&lt;/number&gt;&lt;dates&gt;&lt;year&gt;1986&lt;/year&gt;&lt;pub-dates&gt;&lt;date&gt;Apr&lt;/date&gt;&lt;/pub-dates&gt;&lt;/dates&gt;&lt;isbn&gt;0008-4093&lt;/isbn&gt;&lt;accession-num&gt;WOS:A1986C408800024&lt;/accession-num&gt;&lt;urls&gt;&lt;related-urls&gt;&lt;url&gt;&amp;lt;Go to ISI&amp;gt;://WOS:A1986C408800024&lt;/url&gt;&lt;/related-urls&gt;&lt;/urls&gt;&lt;language&gt;English&lt;/language&gt;&lt;/record&gt;&lt;/Cite&gt;&lt;/EndNote&gt;</w:instrText>
      </w:r>
      <w:r w:rsidR="002D569D">
        <w:fldChar w:fldCharType="separate"/>
      </w:r>
      <w:r w:rsidR="00892481">
        <w:rPr>
          <w:noProof/>
        </w:rPr>
        <w:t>(Laurie &amp; Bennett, 1986)</w:t>
      </w:r>
      <w:r w:rsidR="002D569D">
        <w:fldChar w:fldCharType="end"/>
      </w:r>
      <w:r w:rsidR="00A54758">
        <w:t>.</w:t>
      </w:r>
      <w:r w:rsidR="00C54D78">
        <w:t xml:space="preserve"> Further studies indicated that the percentage of haploid embryos recovered from pollinated florets </w:t>
      </w:r>
      <w:r w:rsidR="00207317">
        <w:t>is</w:t>
      </w:r>
      <w:r w:rsidR="001A6AB4">
        <w:t>, in fact,</w:t>
      </w:r>
      <w:r w:rsidR="00C54D78">
        <w:t xml:space="preserve"> influenced by both the maize and wheat genotypes involved in the cross </w:t>
      </w:r>
      <w:r w:rsidR="002D569D">
        <w:fldChar w:fldCharType="begin">
          <w:fldData xml:space="preserve">PEVuZE5vdGU+PENpdGU+PEF1dGhvcj5JbmFnYWtpPC9BdXRob3I+PFllYXI+MTk5MDwvWWVhcj48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</w:fldData>
        </w:fldChar>
      </w:r>
      <w:r w:rsidR="00892481">
        <w:instrText xml:space="preserve"> ADDIN EN.CITE </w:instrText>
      </w:r>
      <w:r w:rsidR="002D569D">
        <w:fldChar w:fldCharType="begin">
          <w:fldData xml:space="preserve">PEVuZE5vdGU+PENpdGU+PEF1dGhvcj5JbmFnYWtpPC9BdXRob3I+PFllYXI+MTk5MDwvWWVhcj48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</w:fldData>
        </w:fldChar>
      </w:r>
      <w:r w:rsidR="00892481">
        <w:instrText xml:space="preserve"> ADDIN EN.CITE.DATA </w:instrText>
      </w:r>
      <w:r w:rsidR="002D569D">
        <w:fldChar w:fldCharType="end"/>
      </w:r>
      <w:r w:rsidR="002D569D">
        <w:fldChar w:fldCharType="separate"/>
      </w:r>
      <w:r w:rsidR="00892481">
        <w:rPr>
          <w:noProof/>
        </w:rPr>
        <w:t>(Inagaki &amp; Tahir, 1990, Martins-Lopes et al., 2001, Suenaga &amp; Nakajima, 1989)</w:t>
      </w:r>
      <w:r w:rsidR="002D569D">
        <w:fldChar w:fldCharType="end"/>
      </w:r>
      <w:r w:rsidR="00207317">
        <w:t>.</w:t>
      </w:r>
      <w:r w:rsidR="00C54D78">
        <w:t xml:space="preserve"> </w:t>
      </w:r>
    </w:p>
    <w:p w14:paraId="66D7668C" w14:textId="77777777" w:rsidR="00B1748F" w:rsidRDefault="00B1360A" w:rsidP="00F933E4">
      <w:pPr>
        <w:spacing w:line="480" w:lineRule="auto"/>
      </w:pPr>
      <w:r>
        <w:tab/>
        <w:t>Haploid production using wide hybridization is completely dependent on the elimination of the male chromosomes during embryo and endosperm development following fertilization.</w:t>
      </w:r>
      <w:r w:rsidR="009F56FC">
        <w:t xml:space="preserve">  Seed set (a sign of successful fertilization) in wide hybridization involving crosses between </w:t>
      </w:r>
      <w:r w:rsidR="009F56FC">
        <w:rPr>
          <w:i/>
        </w:rPr>
        <w:t xml:space="preserve">H. bulbosum </w:t>
      </w:r>
      <w:r w:rsidR="009F56FC">
        <w:t xml:space="preserve">and both </w:t>
      </w:r>
      <w:r w:rsidR="009F56FC">
        <w:rPr>
          <w:i/>
        </w:rPr>
        <w:t>H. vulgare</w:t>
      </w:r>
      <w:r w:rsidR="009F56FC">
        <w:t xml:space="preserve"> and </w:t>
      </w:r>
      <w:r w:rsidR="009F56FC">
        <w:rPr>
          <w:i/>
        </w:rPr>
        <w:t>T. aestivum</w:t>
      </w:r>
      <w:r w:rsidR="009F56FC">
        <w:t xml:space="preserve"> have been reported to range from 13% to 63% </w:t>
      </w:r>
      <w:r w:rsidR="002D569D">
        <w:fldChar w:fldCharType="begin">
          <w:fldData xml:space="preserve">PEVuZE5vdGU+PENpdGU+PEF1dGhvcj5LYXNoYTwvQXV0aG9yPjxZZWFyPjE5NzA8L1llYXI+PFJl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PjxmdWxsLXRpdGxlPk5hdHVyZTwvZnVsbC10aXRsZT48L2FsdC1wZXJpb2RpY2FsPjxwYWdlcz40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==
</w:fldData>
        </w:fldChar>
      </w:r>
      <w:r w:rsidR="00892481">
        <w:instrText xml:space="preserve"> ADDIN EN.CITE </w:instrText>
      </w:r>
      <w:r w:rsidR="002D569D">
        <w:fldChar w:fldCharType="begin">
          <w:fldData xml:space="preserve">PEVuZE5vdGU+PENpdGU+PEF1dGhvcj5LYXNoYTwvQXV0aG9yPjxZZWFyPjE5NzA8L1llYXI+PFJl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PjxmdWxsLXRpdGxlPk5hdHVyZTwvZnVsbC10aXRsZT48L2FsdC1wZXJpb2RpY2FsPjxwYWdlcz40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==
</w:fldData>
        </w:fldChar>
      </w:r>
      <w:r w:rsidR="00892481">
        <w:instrText xml:space="preserve"> ADDIN EN.CITE.DATA </w:instrText>
      </w:r>
      <w:r w:rsidR="002D569D">
        <w:fldChar w:fldCharType="end"/>
      </w:r>
      <w:r w:rsidR="002D569D">
        <w:fldChar w:fldCharType="separate"/>
      </w:r>
      <w:r w:rsidR="00892481">
        <w:rPr>
          <w:noProof/>
        </w:rPr>
        <w:t>(Kasha &amp; Kao, 1970, Barclay, 1975)</w:t>
      </w:r>
      <w:r w:rsidR="002D569D">
        <w:fldChar w:fldCharType="end"/>
      </w:r>
      <w:r w:rsidR="004B7663">
        <w:t xml:space="preserve">. </w:t>
      </w:r>
      <w:r w:rsidR="009F56FC">
        <w:t>In both systems, seeds began to show signs of abortion soon after fertilization and embryo</w:t>
      </w:r>
      <w:r w:rsidR="004B7663">
        <w:t xml:space="preserve"> excision and culture methods were</w:t>
      </w:r>
      <w:r w:rsidR="009F56FC">
        <w:t xml:space="preserve"> necessary to obtain haploid plantlets</w:t>
      </w:r>
      <w:r w:rsidR="00F83588">
        <w:t xml:space="preserve">. </w:t>
      </w:r>
      <w:r w:rsidR="004B7663">
        <w:t xml:space="preserve">Laurie and Bennet reported embryo development in roughly 27% of crosses between wheat and maize using various methods but were only able to recover haploid plantlets at a rate of 17% using spikelet culture </w:t>
      </w:r>
      <w:r w:rsidR="002D569D">
        <w:fldChar w:fldCharType="begin"/>
      </w:r>
      <w:r w:rsidR="00892481">
        <w:instrText xml:space="preserve"> ADDIN EN.CITE &lt;EndNote&gt;&lt;Cite&gt;&lt;Author&gt;Laurie&lt;/Author&gt;&lt;Year&gt;1988&lt;/Year&gt;&lt;RecNum&gt;324&lt;/RecNum&gt;&lt;DisplayText&gt;(Laurie &amp;amp; Bennett, 1988)&lt;/DisplayText&gt;&lt;record&gt;&lt;rec-number&gt;324&lt;/rec-number&gt;&lt;foreign-keys&gt;&lt;key app="EN" db-id="t52e5f9wev9fanesaazv5w2sztfs0tateepf" timestamp="1410213462"&gt;324&lt;/key&gt;&lt;/foreign-keys&gt;&lt;ref-type name="Journal Article"&gt;17&lt;/ref-type&gt;&lt;contributors&gt;&lt;authors&gt;&lt;author&gt;Laurie, D. A.&lt;/author&gt;&lt;author&gt;Bennett, M. D.&lt;/author&gt;&lt;/authors&gt;&lt;/contributors&gt;&lt;auth-address&gt;Laurie, Da&amp;#xD;Afrc,Inst Plant Sci Res,Cambridge Lab,Maris Lane,Cambridge Cb2 2jb,England&amp;#xD;Afrc,Inst Plant Sci Res,Cambridge Lab,Maris Lane,Cambridge Cb2 2jb,England&lt;/auth-address&gt;&lt;titles&gt;&lt;title&gt;The Production of Haploid Wheat Plants from Wheat X Maize Crosses&lt;/title&gt;&lt;secondary-title&gt;Theoretical and Applied Genetics&lt;/secondary-title&gt;&lt;alt-title&gt;Theor Appl Genet&lt;/alt-title&gt;&lt;/titles&gt;&lt;periodical&gt;&lt;full-title&gt;Theoretical and Applied Genetics&lt;/full-title&gt;&lt;abbr-1&gt;Theoret. Appl. Genetics&lt;/abbr-1&gt;&lt;/periodical&gt;&lt;alt-periodical&gt;&lt;full-title&gt;Theor Appl Genet&lt;/full-title&gt;&lt;abbr-1&gt;TAG. Theoretical and applied genetics. Theoretische und angewandte Genetik&lt;/abbr-1&gt;&lt;/alt-periodical&gt;&lt;pages&gt;393-397&lt;/pages&gt;&lt;volume&gt;76&lt;/volume&gt;&lt;number&gt;3&lt;/number&gt;&lt;dates&gt;&lt;year&gt;1988&lt;/year&gt;&lt;/dates&gt;&lt;isbn&gt;0040-5752&lt;/isbn&gt;&lt;accession-num&gt;WOS:A1988Q111700009&lt;/accession-num&gt;&lt;urls&gt;&lt;related-urls&gt;&lt;url&gt;&amp;lt;Go to ISI&amp;gt;://WOS:A1988Q111700009&lt;/url&gt;&lt;/related-urls&gt;&lt;/urls&gt;&lt;language&gt;English&lt;/language&gt;&lt;/record&gt;&lt;/Cite&gt;&lt;/EndNote&gt;</w:instrText>
      </w:r>
      <w:r w:rsidR="002D569D">
        <w:fldChar w:fldCharType="separate"/>
      </w:r>
      <w:r w:rsidR="00892481">
        <w:rPr>
          <w:noProof/>
        </w:rPr>
        <w:t>(Laurie &amp; Bennett, 1988)</w:t>
      </w:r>
      <w:r w:rsidR="002D569D">
        <w:fldChar w:fldCharType="end"/>
      </w:r>
      <w:r w:rsidR="004B7663">
        <w:t>.  They also observed that maize chromosomes were eliminated quick</w:t>
      </w:r>
      <w:r w:rsidR="00411A0A">
        <w:t xml:space="preserve">ly after fertilization as all embryos with six or more cells only contained micronuclei </w:t>
      </w:r>
      <w:r w:rsidR="002D569D">
        <w:fldChar w:fldCharType="begin"/>
      </w:r>
      <w:r w:rsidR="00892481">
        <w:instrText xml:space="preserve"> ADDIN EN.CITE &lt;EndNote&gt;&lt;Cite&gt;&lt;Author&gt;Laurie&lt;/Author&gt;&lt;Year&gt;1986&lt;/Year&gt;&lt;RecNum&gt;322&lt;/RecNum&gt;&lt;DisplayText&gt;(Laurie &amp;amp; Bennett, 1986)&lt;/DisplayText&gt;&lt;record&gt;&lt;rec-number&gt;322&lt;/rec-number&gt;&lt;foreign-keys&gt;&lt;key app="EN" db-id="t52e5f9wev9fanesaazv5w2sztfs0tateepf" timestamp="1410212915"&gt;322&lt;/key&gt;&lt;/foreign-keys&gt;&lt;ref-type name="Journal Article"&gt;17&lt;/ref-type&gt;&lt;contributors&gt;&lt;authors&gt;&lt;author&gt;Laurie, D. A.&lt;/author&gt;&lt;author&gt;Bennett, M. D.&lt;/author&gt;&lt;/authors&gt;&lt;/contributors&gt;&lt;auth-address&gt;Laurie, Da&amp;#xD;Plant Breeding Inst,Cambridge Cb2 2lq,England&amp;#xD;Plant Breeding Inst,Cambridge Cb2 2lq,England&lt;/auth-address&gt;&lt;titles&gt;&lt;title&gt;Wheat X Maize Hybridization&lt;/title&gt;&lt;secondary-title&gt;Canadian Journal of Genetics and Cytology&lt;/secondary-title&gt;&lt;alt-title&gt;Can J Genet Cytol&lt;/alt-title&gt;&lt;/titles&gt;&lt;periodical&gt;&lt;full-title&gt;Canadian Journal of Genetics and Cytology&lt;/full-title&gt;&lt;abbr-1&gt;Can J Genet Cytol&lt;/abbr-1&gt;&lt;/periodical&gt;&lt;alt-periodical&gt;&lt;full-title&gt;Canadian Journal of Genetics and Cytology&lt;/full-title&gt;&lt;abbr-1&gt;Can J Genet Cytol&lt;/abbr-1&gt;&lt;/alt-periodical&gt;&lt;pages&gt;313-316&lt;/pages&gt;&lt;volume&gt;28&lt;/volume&gt;&lt;number&gt;2&lt;/number&gt;&lt;dates&gt;&lt;year&gt;1986&lt;/year&gt;&lt;pub-dates&gt;&lt;date&gt;Apr&lt;/date&gt;&lt;/pub-dates&gt;&lt;/dates&gt;&lt;isbn&gt;0008-4093&lt;/isbn&gt;&lt;accession-num&gt;WOS:A1986C408800024&lt;/accession-num&gt;&lt;urls&gt;&lt;related-urls&gt;&lt;url&gt;&amp;lt;Go to ISI&amp;gt;://WOS:A1986C408800024&lt;/url&gt;&lt;/related-urls&gt;&lt;/urls&gt;&lt;language&gt;English&lt;/language&gt;&lt;/record&gt;&lt;/Cite&gt;&lt;/EndNote&gt;</w:instrText>
      </w:r>
      <w:r w:rsidR="002D569D">
        <w:fldChar w:fldCharType="separate"/>
      </w:r>
      <w:r w:rsidR="00892481">
        <w:rPr>
          <w:noProof/>
        </w:rPr>
        <w:t>(Laurie &amp; Bennett, 1986)</w:t>
      </w:r>
      <w:r w:rsidR="002D569D">
        <w:fldChar w:fldCharType="end"/>
      </w:r>
      <w:r w:rsidR="00411A0A">
        <w:t>.</w:t>
      </w:r>
      <w:r w:rsidR="00B1748F">
        <w:t xml:space="preserve"> </w:t>
      </w:r>
      <w:r w:rsidR="001815C5">
        <w:t>The mechanisms for chromosome elimination observed by these pioneering researchers remain unclear</w:t>
      </w:r>
      <w:r w:rsidR="00AD333B">
        <w:t xml:space="preserve">. </w:t>
      </w:r>
      <w:r w:rsidR="00B43550">
        <w:t xml:space="preserve">In a </w:t>
      </w:r>
      <w:r w:rsidR="005B0D02">
        <w:t xml:space="preserve">recent </w:t>
      </w:r>
      <w:r w:rsidR="00B43550">
        <w:t>review</w:t>
      </w:r>
      <w:r w:rsidR="005B0D02">
        <w:t xml:space="preserve"> (see </w:t>
      </w:r>
      <w:r w:rsidR="002D569D">
        <w:fldChar w:fldCharType="begin"/>
      </w:r>
      <w:r w:rsidR="0025256B">
        <w:instrText xml:space="preserve"> ADDIN EN.CITE &lt;EndNote&gt;&lt;Cite&gt;&lt;Author&gt;Niu&lt;/Author&gt;&lt;Year&gt;2014&lt;/Year&gt;&lt;RecNum&gt;287&lt;/RecNum&gt;&lt;DisplayText&gt;(Niu et al., 2014a)&lt;/DisplayText&gt;&lt;record&gt;&lt;rec-number&gt;287&lt;/rec-number&gt;&lt;foreign-keys&gt;&lt;key app="EN" db-id="t52e5f9wev9fanesaazv5w2sztfs0tateepf" timestamp="1408981039"&gt;287&lt;/key&gt;&lt;/foreign-keys&gt;&lt;ref-type name="Journal Article"&gt;17&lt;/ref-type&gt;&lt;contributors&gt;&lt;authors&gt;&lt;author&gt;Niu, Zhixia&lt;/author&gt;&lt;author&gt;Jiang, Aixiang&lt;/author&gt;&lt;author&gt;Abu Hammad, Wesam&lt;/author&gt;&lt;author&gt;Oladzadabbasabadi, Atena&lt;/author&gt;&lt;author&gt;Xu, Steven S.&lt;/author&gt;&lt;author&gt;Mergoum, Mohamed&lt;/author&gt;&lt;author&gt;Elias, Elias M.&lt;/author&gt;&lt;/authors&gt;&lt;/contributors&gt;&lt;titles&gt;&lt;title&gt;Review of doubled haploid production in durum and common wheat through wheat × maize hybridization&lt;/title&gt;&lt;secondary-title&gt;Plant Breeding&lt;/secondary-title&gt;&lt;/titles&gt;&lt;periodical&gt;&lt;full-title&gt;Plant Breeding&lt;/full-title&gt;&lt;/periodical&gt;&lt;pages&gt;313-320&lt;/pages&gt;&lt;volume&gt;133&lt;/volume&gt;&lt;number&gt;3&lt;/number&gt;&lt;keywords&gt;&lt;keyword&gt;doubled haploid production&lt;/keyword&gt;&lt;keyword&gt;wide hybridization&lt;/keyword&gt;&lt;keyword&gt;chromosome elimination&lt;/keyword&gt;&lt;keyword&gt;chromosome doubling&lt;/keyword&gt;&lt;keyword&gt;common wheat&lt;/keyword&gt;&lt;keyword&gt;durum wheat&lt;/keyword&gt;&lt;/keywords&gt;&lt;dates&gt;&lt;year&gt;2014&lt;/year&gt;&lt;/dates&gt;&lt;isbn&gt;1439-0523&lt;/isbn&gt;&lt;urls&gt;&lt;related-urls&gt;&lt;url&gt;http://dx.doi.org/10.1111/pbr.12162&lt;/url&gt;&lt;url&gt;http://onlinelibrary.wiley.com/store/10.1111/pbr.12162/asset/pbr12162.pdf?v=1&amp;amp;t=hzvptxuf&amp;amp;s=0676bf70af3e5cd2bbdac39836b78301266be72e&lt;/url&gt;&lt;url&gt;http://onlinelibrary.wiley.com/doi/10.1111/pbr.12162/abstract&lt;/url&gt;&lt;/related-urls&gt;&lt;/urls&gt;&lt;electronic-resource-num&gt;10.1111/pbr.12162&lt;/electronic-resource-num&gt;&lt;/record&gt;&lt;/Cite&gt;&lt;/EndNote&gt;</w:instrText>
      </w:r>
      <w:r w:rsidR="002D569D">
        <w:fldChar w:fldCharType="separate"/>
      </w:r>
      <w:r w:rsidR="0025256B">
        <w:rPr>
          <w:noProof/>
        </w:rPr>
        <w:t>(Niu et al., 2014a)</w:t>
      </w:r>
      <w:r w:rsidR="002D569D">
        <w:fldChar w:fldCharType="end"/>
      </w:r>
      <w:r w:rsidR="00B43550">
        <w:t>,</w:t>
      </w:r>
      <w:r w:rsidR="00AD333B">
        <w:t xml:space="preserve"> a thorough list of possible mechanisms </w:t>
      </w:r>
      <w:r w:rsidR="001A6AB4">
        <w:t>is</w:t>
      </w:r>
      <w:r w:rsidR="00B43550">
        <w:t xml:space="preserve"> </w:t>
      </w:r>
      <w:r w:rsidR="001A6AB4">
        <w:t>presented</w:t>
      </w:r>
      <w:r w:rsidR="00AD333B">
        <w:t xml:space="preserve">: timing of mitotic processes, genomic balance, failure of parental chromosomes to congregate during metaphase, failure of migration at anaphase, peripheral locations of maize chromosomes on metaphase plates, and/or </w:t>
      </w:r>
      <w:r w:rsidR="00B43550">
        <w:t xml:space="preserve">genome-specific fragmentation based on self recognition </w:t>
      </w:r>
      <w:r w:rsidR="002D569D">
        <w:fldChar w:fldCharType="begin">
          <w:fldData xml:space="preserve">PEVuZE5vdGU+PENpdGU+PEF1dGhvcj5CZW5uZXR0PC9BdXRob3I+PFllYXI+MTk3NjwvWWVhcj48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==
</w:fldData>
        </w:fldChar>
      </w:r>
      <w:r w:rsidR="0025256B">
        <w:instrText xml:space="preserve"> ADDIN EN.CITE </w:instrText>
      </w:r>
      <w:r w:rsidR="002D569D">
        <w:fldChar w:fldCharType="begin">
          <w:fldData xml:space="preserve">PEVuZE5vdGU+PENpdGU+PEF1dGhvcj5CZW5uZXR0PC9BdXRob3I+PFllYXI+MTk3NjwvWWVhcj48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==
</w:fldData>
        </w:fldChar>
      </w:r>
      <w:r w:rsidR="0025256B">
        <w:instrText xml:space="preserve"> ADDIN EN.CITE.DATA </w:instrText>
      </w:r>
      <w:r w:rsidR="002D569D">
        <w:fldChar w:fldCharType="end"/>
      </w:r>
      <w:r w:rsidR="002D569D">
        <w:fldChar w:fldCharType="separate"/>
      </w:r>
      <w:r w:rsidR="0025256B">
        <w:rPr>
          <w:noProof/>
        </w:rPr>
        <w:t>(Bennett et al., 1976, Gupta, 1969, Houben et al., 2011, Kasha &amp; Kao, 1970)</w:t>
      </w:r>
      <w:r w:rsidR="002D569D">
        <w:fldChar w:fldCharType="end"/>
      </w:r>
      <w:r w:rsidR="00100833">
        <w:t>.</w:t>
      </w:r>
    </w:p>
    <w:p w14:paraId="7085EA30" w14:textId="77777777" w:rsidR="00A24165" w:rsidRDefault="00B1748F" w:rsidP="00F933E4">
      <w:pPr>
        <w:spacing w:line="480" w:lineRule="auto"/>
      </w:pPr>
      <w:r>
        <w:tab/>
        <w:t>Doubled haploid production in wheat has improved signifi</w:t>
      </w:r>
      <w:r w:rsidR="0025256B">
        <w:t>cantly in the last decade but</w:t>
      </w:r>
      <w:r>
        <w:t xml:space="preserve"> still remains a lab</w:t>
      </w:r>
      <w:r w:rsidR="00A33E20">
        <w:t>or-</w:t>
      </w:r>
      <w:r>
        <w:t xml:space="preserve">intensive process. </w:t>
      </w:r>
      <w:r w:rsidR="00B40823">
        <w:t>The two main barriers</w:t>
      </w:r>
      <w:r w:rsidR="0025256B">
        <w:t xml:space="preserve"> </w:t>
      </w:r>
      <w:r w:rsidR="00B40823">
        <w:t>are the low ratio of successful embryo formation and the absence of endosperm leading to embryo abortion</w:t>
      </w:r>
      <w:r w:rsidR="0025256B">
        <w:t xml:space="preserve"> </w:t>
      </w:r>
      <w:r w:rsidR="002D569D">
        <w:fldChar w:fldCharType="begin"/>
      </w:r>
      <w:r w:rsidR="0025256B">
        <w:instrText xml:space="preserve"> ADDIN EN.CITE &lt;EndNote&gt;&lt;Cite&gt;&lt;Author&gt;Niu&lt;/Author&gt;&lt;Year&gt;2014&lt;/Year&gt;&lt;RecNum&gt;287&lt;/RecNum&gt;&lt;DisplayText&gt;(Niu et al., 2014a)&lt;/DisplayText&gt;&lt;record&gt;&lt;rec-number&gt;287&lt;/rec-number&gt;&lt;foreign-keys&gt;&lt;key app="EN" db-id="t52e5f9wev9fanesaazv5w2sztfs0tateepf" timestamp="1408981039"&gt;287&lt;/key&gt;&lt;/foreign-keys&gt;&lt;ref-type name="Journal Article"&gt;17&lt;/ref-type&gt;&lt;contributors&gt;&lt;authors&gt;&lt;author&gt;Niu, Zhixia&lt;/author&gt;&lt;author&gt;Jiang, Aixiang&lt;/author&gt;&lt;author&gt;Abu Hammad, Wesam&lt;/author&gt;&lt;author&gt;Oladzadabbasabadi, Atena&lt;/author&gt;&lt;author&gt;Xu, Steven S.&lt;/author&gt;&lt;author&gt;Mergoum, Mohamed&lt;/author&gt;&lt;author&gt;Elias, Elias M.&lt;/author&gt;&lt;/authors&gt;&lt;/contributors&gt;&lt;titles&gt;&lt;title&gt;Review of doubled haploid production in durum and common wheat through wheat × maize hybridization&lt;/title&gt;&lt;secondary-title&gt;Plant Breeding&lt;/secondary-title&gt;&lt;/titles&gt;&lt;periodical&gt;&lt;full-title&gt;Plant Breeding&lt;/full-title&gt;&lt;/periodical&gt;&lt;pages&gt;313-320&lt;/pages&gt;&lt;volume&gt;133&lt;/volume&gt;&lt;number&gt;3&lt;/number&gt;&lt;keywords&gt;&lt;keyword&gt;doubled haploid production&lt;/keyword&gt;&lt;keyword&gt;wide hybridization&lt;/keyword&gt;&lt;keyword&gt;chromosome elimination&lt;/keyword&gt;&lt;keyword&gt;chromosome doubling&lt;/keyword&gt;&lt;keyword&gt;common wheat&lt;/keyword&gt;&lt;keyword&gt;durum wheat&lt;/keyword&gt;&lt;/keywords&gt;&lt;dates&gt;&lt;year&gt;2014&lt;/year&gt;&lt;/dates&gt;&lt;isbn&gt;1439-0523&lt;/isbn&gt;&lt;urls&gt;&lt;related-urls&gt;&lt;url&gt;http://dx.doi.org/10.1111/pbr.12162&lt;/url&gt;&lt;url&gt;http://onlinelibrary.wiley.com/store/10.1111/pbr.12162/asset/pbr12162.pdf?v=1&amp;amp;t=hzvptxuf&amp;amp;s=0676bf70af3e5cd2bbdac39836b78301266be72e&lt;/url&gt;&lt;url&gt;http://onlinelibrary.wiley.com/doi/10.1111/pbr.12162/abstract&lt;/url&gt;&lt;/related-urls&gt;&lt;/urls&gt;&lt;electronic-resource-num&gt;10.1111/pbr.12162&lt;/electronic-resource-num&gt;&lt;/record&gt;&lt;/Cite&gt;&lt;/EndNote&gt;</w:instrText>
      </w:r>
      <w:r w:rsidR="002D569D">
        <w:fldChar w:fldCharType="separate"/>
      </w:r>
      <w:r w:rsidR="0025256B">
        <w:rPr>
          <w:noProof/>
        </w:rPr>
        <w:t>(Niu et al., 2014a)</w:t>
      </w:r>
      <w:r w:rsidR="002D569D">
        <w:fldChar w:fldCharType="end"/>
      </w:r>
      <w:r w:rsidR="00B40823">
        <w:t xml:space="preserve">. </w:t>
      </w:r>
      <w:r w:rsidR="00A24165">
        <w:t>To overcome these barriers there are several stages that a successful doubled haploid program must develop. After fertilization of the selected wheat plants researchers must choose among several post</w:t>
      </w:r>
      <w:r w:rsidR="000C5CE0">
        <w:t>-</w:t>
      </w:r>
      <w:r w:rsidR="00A24165">
        <w:t xml:space="preserve">pollination treatments, develop efficient embryo rescue protocols, and apply the appropriate colchicine treatment to the haploid plants. </w:t>
      </w:r>
    </w:p>
    <w:p w14:paraId="5C7631C4" w14:textId="77777777" w:rsidR="008F1BFF" w:rsidRDefault="00A24165" w:rsidP="00F933E4">
      <w:pPr>
        <w:spacing w:line="480" w:lineRule="auto"/>
        <w:ind w:firstLine="720"/>
      </w:pPr>
      <w:r>
        <w:t xml:space="preserve">There are </w:t>
      </w:r>
      <w:r w:rsidR="00B40823">
        <w:t>5 post</w:t>
      </w:r>
      <w:r w:rsidR="000C5CE0">
        <w:t>-</w:t>
      </w:r>
      <w:r w:rsidR="00B40823">
        <w:t>pollination techni</w:t>
      </w:r>
      <w:r w:rsidR="00DC09A0">
        <w:t>ques listed in the literature: i</w:t>
      </w:r>
      <w:r w:rsidR="00B40823">
        <w:t xml:space="preserve">) immediate culturing of spikelets for a 3 week period </w:t>
      </w:r>
      <w:r w:rsidR="002D569D">
        <w:fldChar w:fldCharType="begin"/>
      </w:r>
      <w:r w:rsidR="00892481">
        <w:instrText xml:space="preserve"> ADDIN EN.CITE &lt;EndNote&gt;&lt;Cite&gt;&lt;Author&gt;Laurie&lt;/Author&gt;&lt;Year&gt;1988&lt;/Year&gt;&lt;RecNum&gt;324&lt;/RecNum&gt;&lt;DisplayText&gt;(Laurie &amp;amp; Bennett, 1988)&lt;/DisplayText&gt;&lt;record&gt;&lt;rec-number&gt;324&lt;/rec-number&gt;&lt;foreign-keys&gt;&lt;key app="EN" db-id="t52e5f9wev9fanesaazv5w2sztfs0tateepf" timestamp="1410213462"&gt;324&lt;/key&gt;&lt;/foreign-keys&gt;&lt;ref-type name="Journal Article"&gt;17&lt;/ref-type&gt;&lt;contributors&gt;&lt;authors&gt;&lt;author&gt;Laurie, D. A.&lt;/author&gt;&lt;author&gt;Bennett, M. D.&lt;/author&gt;&lt;/authors&gt;&lt;/contributors&gt;&lt;auth-address&gt;Laurie, Da&amp;#xD;Afrc,Inst Plant Sci Res,Cambridge Lab,Maris Lane,Cambridge Cb2 2jb,England&amp;#xD;Afrc,Inst Plant Sci Res,Cambridge Lab,Maris Lane,Cambridge Cb2 2jb,England&lt;/auth-address&gt;&lt;titles&gt;&lt;title&gt;The Production of Haploid Wheat Plants from Wheat X Maize Crosses&lt;/title&gt;&lt;secondary-title&gt;Theoretical and Applied Genetics&lt;/secondary-title&gt;&lt;alt-title&gt;Theor Appl Genet&lt;/alt-title&gt;&lt;/titles&gt;&lt;periodical&gt;&lt;full-title&gt;Theoretical and Applied Genetics&lt;/full-title&gt;&lt;abbr-1&gt;Theoret. Appl. Genetics&lt;/abbr-1&gt;&lt;/periodical&gt;&lt;alt-periodical&gt;&lt;full-title&gt;Theor Appl Genet&lt;/full-title&gt;&lt;abbr-1&gt;TAG. Theoretical and applied genetics. Theoretische und angewandte Genetik&lt;/abbr-1&gt;&lt;/alt-periodical&gt;&lt;pages&gt;393-397&lt;/pages&gt;&lt;volume&gt;76&lt;/volume&gt;&lt;number&gt;3&lt;/number&gt;&lt;dates&gt;&lt;year&gt;1988&lt;/year&gt;&lt;/dates&gt;&lt;isbn&gt;0040-5752&lt;/isbn&gt;&lt;accession-num&gt;WOS:A1988Q111700009&lt;/accession-num&gt;&lt;urls&gt;&lt;related-urls&gt;&lt;url&gt;&amp;lt;Go to ISI&amp;gt;://WOS:A1988Q111700009&lt;/url&gt;&lt;/related-urls&gt;&lt;/urls&gt;&lt;language&gt;English&lt;/language&gt;&lt;/record&gt;&lt;/Cite&gt;&lt;/EndNote&gt;</w:instrText>
      </w:r>
      <w:r w:rsidR="002D569D">
        <w:fldChar w:fldCharType="separate"/>
      </w:r>
      <w:r w:rsidR="00892481">
        <w:rPr>
          <w:noProof/>
        </w:rPr>
        <w:t>(Laurie &amp; Bennett, 1988)</w:t>
      </w:r>
      <w:r w:rsidR="002D569D">
        <w:fldChar w:fldCharType="end"/>
      </w:r>
      <w:r w:rsidR="00DC09A0">
        <w:t>, ii</w:t>
      </w:r>
      <w:r w:rsidR="00B40823">
        <w:t>) application of 0.5</w:t>
      </w:r>
      <w:r w:rsidR="00697B34">
        <w:t xml:space="preserve"> </w:t>
      </w:r>
      <w:r w:rsidR="00B40823">
        <w:t>mg/L dichlorophenoxyacetic acid (2,4-D) to pollinated spikelets for 2-3 w</w:t>
      </w:r>
      <w:r w:rsidR="00DC09A0">
        <w:t>eeks, iii</w:t>
      </w:r>
      <w:r w:rsidR="00697B34">
        <w:t xml:space="preserve">) injecting 100 mg/L 2,4-D to the internode and/or the spikelets once or twice </w:t>
      </w:r>
      <w:r w:rsidR="002D569D">
        <w:fldChar w:fldCharType="begin"/>
      </w:r>
      <w:r w:rsidR="00892481">
        <w:instrText xml:space="preserve"> ADDIN EN.CITE &lt;EndNote&gt;&lt;Cite&gt;&lt;Author&gt;Matzk&lt;/Author&gt;&lt;Year&gt;1994&lt;/Year&gt;&lt;RecNum&gt;348&lt;/RecNum&gt;&lt;DisplayText&gt;(Matzk &amp;amp; Mahn, 1994)&lt;/DisplayText&gt;&lt;record&gt;&lt;rec-number&gt;348&lt;/rec-number&gt;&lt;foreign-keys&gt;&lt;key app="EN" db-id="t52e5f9wev9fanesaazv5w2sztfs0tateepf" timestamp="1410714859"&gt;348&lt;/key&gt;&lt;/foreign-keys&gt;&lt;ref-type name="Journal Article"&gt;17&lt;/ref-type&gt;&lt;contributors&gt;&lt;authors&gt;&lt;author&gt;Matzk, F.&lt;/author&gt;&lt;author&gt;Mahn, A.&lt;/author&gt;&lt;/authors&gt;&lt;/contributors&gt;&lt;titles&gt;&lt;title&gt;Improved Techniques for Haploid Production in Wheat using Chromosome Elimination&lt;/title&gt;&lt;secondary-title&gt;Plant Breeding&lt;/secondary-title&gt;&lt;/titles&gt;&lt;periodical&gt;&lt;full-title&gt;Plant Breeding&lt;/full-title&gt;&lt;/periodical&gt;&lt;pages&gt;125-129&lt;/pages&gt;&lt;volume&gt;113&lt;/volume&gt;&lt;number&gt;2&lt;/number&gt;&lt;keywords&gt;&lt;keyword&gt;Triticum aestivum&lt;/keyword&gt;&lt;keyword&gt;Pennisetum amer-icanum&lt;/keyword&gt;&lt;keyword&gt;Zea mays&lt;/keyword&gt;&lt;keyword&gt;chromosome elimination&lt;/keyword&gt;&lt;keyword&gt;embryo stimulation&lt;/keyword&gt;&lt;keyword&gt;haploid wheat&lt;/keyword&gt;&lt;keyword&gt;wide hybridization&lt;/keyword&gt;&lt;keyword&gt;auxin&lt;/keyword&gt;&lt;/keywords&gt;&lt;dates&gt;&lt;year&gt;1994&lt;/year&gt;&lt;/dates&gt;&lt;publisher&gt;Blackwell Publishing Ltd&lt;/publisher&gt;&lt;isbn&gt;1439-0523&lt;/isbn&gt;&lt;urls&gt;&lt;related-urls&gt;&lt;url&gt;http://dx.doi.org/10.1111/j.1439-0523.1994.tb00714.x&lt;/url&gt;&lt;/related-urls&gt;&lt;/urls&gt;&lt;electronic-resource-num&gt;10.1111/j.1439-0523.1994.tb00714.x&lt;/electronic-resource-num&gt;&lt;/record&gt;&lt;/Cite&gt;&lt;/EndNote&gt;</w:instrText>
      </w:r>
      <w:r w:rsidR="002D569D">
        <w:fldChar w:fldCharType="separate"/>
      </w:r>
      <w:r w:rsidR="00892481">
        <w:rPr>
          <w:noProof/>
        </w:rPr>
        <w:t>(Matzk &amp; Mahn, 1994)</w:t>
      </w:r>
      <w:r w:rsidR="002D569D">
        <w:fldChar w:fldCharType="end"/>
      </w:r>
      <w:r w:rsidR="00DC09A0">
        <w:t>, iv</w:t>
      </w:r>
      <w:r w:rsidR="00697B34">
        <w:t xml:space="preserve">) applying a combination of an auxin (picloram, 2,4-D, or 2,4,5-T) with 6-benzylaminopurine (6-BA) or a combination of 2,4-D and gibberellic acid in the florets at 24-30 h after pollination </w:t>
      </w:r>
      <w:r w:rsidR="002D569D">
        <w:fldChar w:fldCharType="begin"/>
      </w:r>
      <w:r w:rsidR="00892481">
        <w:instrText xml:space="preserve"> ADDIN EN.CITE &lt;EndNote&gt;&lt;Cite&gt;&lt;Author&gt;Singh&lt;/Author&gt;&lt;Year&gt;2001&lt;/Year&gt;&lt;RecNum&gt;349&lt;/RecNum&gt;&lt;DisplayText&gt;(Singh et al., 2001)&lt;/DisplayText&gt;&lt;record&gt;&lt;rec-number&gt;349&lt;/rec-number&gt;&lt;foreign-keys&gt;&lt;key app="EN" db-id="t52e5f9wev9fanesaazv5w2sztfs0tateepf" timestamp="1410715318"&gt;349&lt;/key&gt;&lt;/foreign-keys&gt;&lt;ref-type name="Journal Article"&gt;17&lt;/ref-type&gt;&lt;contributors&gt;&lt;authors&gt;&lt;author&gt;Singh, N&lt;/author&gt;&lt;author&gt;Behl, RK&lt;/author&gt;&lt;author&gt;Punia, MS&lt;/author&gt;&lt;/authors&gt;&lt;/contributors&gt;&lt;titles&gt;&lt;title&gt;Production of double haploids via maize pollination in wheat&lt;/title&gt;&lt;secondary-title&gt;Cereal Research Communications&lt;/secondary-title&gt;&lt;/titles&gt;&lt;periodical&gt;&lt;full-title&gt;Cereal Research Communications&lt;/full-title&gt;&lt;/periodical&gt;&lt;pages&gt;289-296&lt;/pages&gt;&lt;volume&gt;29&lt;/volume&gt;&lt;number&gt;3-4&lt;/number&gt;&lt;dates&gt;&lt;year&gt;2001&lt;/year&gt;&lt;/dates&gt;&lt;isbn&gt;0133-3720&lt;/isbn&gt;&lt;urls&gt;&lt;/urls&gt;&lt;/record&gt;&lt;/Cite&gt;&lt;/EndNote&gt;</w:instrText>
      </w:r>
      <w:r w:rsidR="002D569D">
        <w:fldChar w:fldCharType="separate"/>
      </w:r>
      <w:r w:rsidR="00892481">
        <w:rPr>
          <w:noProof/>
        </w:rPr>
        <w:t>(Singh et al., 2001)</w:t>
      </w:r>
      <w:r w:rsidR="002D569D">
        <w:fldChar w:fldCharType="end"/>
      </w:r>
      <w:r w:rsidR="00DC09A0">
        <w:t xml:space="preserve">, v) or applying dicamba (3,6-dichloro-o-anisic acid) or zearalenone </w:t>
      </w:r>
      <w:r w:rsidR="002D569D">
        <w:fldChar w:fldCharType="begin"/>
      </w:r>
      <w:r w:rsidR="00892481">
        <w:instrText xml:space="preserve"> ADDIN EN.CITE &lt;EndNote&gt;&lt;Cite&gt;&lt;Author&gt;Biesaga-Kościelniak&lt;/Author&gt;&lt;Year&gt;2003&lt;/Year&gt;&lt;RecNum&gt;350&lt;/RecNum&gt;&lt;DisplayText&gt;(Biesaga-Kościelniak et al., 2003)&lt;/DisplayText&gt;&lt;record&gt;&lt;rec-number&gt;350&lt;/rec-number&gt;&lt;foreign-keys&gt;&lt;key app="EN" db-id="t52e5f9wev9fanesaazv5w2sztfs0tateepf" timestamp="1410721257"&gt;350&lt;/key&gt;&lt;/foreign-keys&gt;&lt;ref-type name="Journal Article"&gt;17&lt;/ref-type&gt;&lt;contributors&gt;&lt;authors&gt;&lt;author&gt;Biesaga-Kościelniak, J.&lt;/author&gt;&lt;author&gt;Marcińska, I.&lt;/author&gt;&lt;author&gt;Wędzony, M.&lt;/author&gt;&lt;author&gt;Kościelniak, J.&lt;/author&gt;&lt;/authors&gt;&lt;/contributors&gt;&lt;titles&gt;&lt;title&gt;Effect of zearalenone treatment on the production of wheat haploids via the maize pollination system&lt;/title&gt;&lt;secondary-title&gt;Plant Cell Reports&lt;/secondary-title&gt;&lt;alt-title&gt;Plant Cell Rep&lt;/alt-title&gt;&lt;/titles&gt;&lt;periodical&gt;&lt;full-title&gt;Plant Cell Reports&lt;/full-title&gt;&lt;abbr-1&gt;Plant Cell Rep&lt;/abbr-1&gt;&lt;/periodical&gt;&lt;alt-periodical&gt;&lt;full-title&gt;Plant Cell Reports&lt;/full-title&gt;&lt;abbr-1&gt;Plant Cell Rep&lt;/abbr-1&gt;&lt;/alt-periodical&gt;&lt;pages&gt;1035-1039&lt;/pages&gt;&lt;volume&gt;21&lt;/volume&gt;&lt;number&gt;11&lt;/number&gt;&lt;keywords&gt;&lt;keyword&gt;Auxin analogue&lt;/keyword&gt;&lt;keyword&gt;Maize pollination system&lt;/keyword&gt;&lt;keyword&gt;Double-haploid production&lt;/keyword&gt;&lt;/keywords&gt;&lt;dates&gt;&lt;year&gt;2003&lt;/year&gt;&lt;pub-dates&gt;&lt;date&gt;2003/07/01&lt;/date&gt;&lt;/pub-dates&gt;&lt;/dates&gt;&lt;publisher&gt;Springer-Verlag&lt;/publisher&gt;&lt;isbn&gt;0721-7714&lt;/isbn&gt;&lt;urls&gt;&lt;related-urls&gt;&lt;url&gt;http://dx.doi.org/10.1007/s00299-003-0622-9&lt;/url&gt;&lt;url&gt;http://link.springer.com/article/10.1007%2Fs00299-003-0622-9&lt;/url&gt;&lt;/related-urls&gt;&lt;/urls&gt;&lt;electronic-resource-num&gt;10.1007/s00299-003-0622-9&lt;/electronic-resource-num&gt;&lt;language&gt;English&lt;/language&gt;&lt;/record&gt;&lt;/Cite&gt;&lt;/EndNote&gt;</w:instrText>
      </w:r>
      <w:r w:rsidR="002D569D">
        <w:fldChar w:fldCharType="separate"/>
      </w:r>
      <w:r w:rsidR="00892481">
        <w:rPr>
          <w:noProof/>
        </w:rPr>
        <w:t>(Biesaga-Kościelniak et al., 2003)</w:t>
      </w:r>
      <w:r w:rsidR="002D569D">
        <w:fldChar w:fldCharType="end"/>
      </w:r>
      <w:r w:rsidR="00120F55">
        <w:t>.</w:t>
      </w:r>
      <w:r w:rsidR="00622B56">
        <w:t xml:space="preserve"> </w:t>
      </w:r>
      <w:r w:rsidR="000C5CE0">
        <w:t>The fourth treatment</w:t>
      </w:r>
      <w:r>
        <w:t xml:space="preserve"> generates the highest percentage of viable embryos </w:t>
      </w:r>
      <w:r w:rsidR="002D569D">
        <w:fldChar w:fldCharType="begin"/>
      </w:r>
      <w:r w:rsidR="00892481">
        <w:instrText xml:space="preserve"> ADDIN EN.CITE &lt;EndNote&gt;&lt;Cite&gt;&lt;Author&gt;Niu&lt;/Author&gt;&lt;Year&gt;2014&lt;/Year&gt;&lt;RecNum&gt;287&lt;/RecNum&gt;&lt;DisplayText&gt;(Niu et al., 2014a)&lt;/DisplayText&gt;&lt;record&gt;&lt;rec-number&gt;287&lt;/rec-number&gt;&lt;foreign-keys&gt;&lt;key app="EN" db-id="t52e5f9wev9fanesaazv5w2sztfs0tateepf" timestamp="1408981039"&gt;287&lt;/key&gt;&lt;/foreign-keys&gt;&lt;ref-type name="Journal Article"&gt;17&lt;/ref-type&gt;&lt;contributors&gt;&lt;authors&gt;&lt;author&gt;Niu, Zhixia&lt;/author&gt;&lt;author&gt;Jiang, Aixiang&lt;/author&gt;&lt;author&gt;Abu Hammad, Wesam&lt;/author&gt;&lt;author&gt;Oladzadabbasabadi, Atena&lt;/author&gt;&lt;author&gt;Xu, Steven S.&lt;/author&gt;&lt;author&gt;Mergoum, Mohamed&lt;/author&gt;&lt;author&gt;Elias, Elias M.&lt;/author&gt;&lt;/authors&gt;&lt;/contributors&gt;&lt;titles&gt;&lt;title&gt;Review of doubled haploid production in durum and common wheat through wheat × maize hybridization&lt;/title&gt;&lt;secondary-title&gt;Plant Breeding&lt;/secondary-title&gt;&lt;/titles&gt;&lt;periodical&gt;&lt;full-title&gt;Plant Breeding&lt;/full-title&gt;&lt;/periodical&gt;&lt;pages&gt;313-320&lt;/pages&gt;&lt;volume&gt;133&lt;/volume&gt;&lt;number&gt;3&lt;/number&gt;&lt;keywords&gt;&lt;keyword&gt;doubled haploid production&lt;/keyword&gt;&lt;keyword&gt;wide hybridization&lt;/keyword&gt;&lt;keyword&gt;chromosome elimination&lt;/keyword&gt;&lt;keyword&gt;chromosome doubling&lt;/keyword&gt;&lt;keyword&gt;common wheat&lt;/keyword&gt;&lt;keyword&gt;durum wheat&lt;/keyword&gt;&lt;/keywords&gt;&lt;dates&gt;&lt;year&gt;2014&lt;/year&gt;&lt;/dates&gt;&lt;isbn&gt;1439-0523&lt;/isbn&gt;&lt;urls&gt;&lt;related-urls&gt;&lt;url&gt;http://dx.doi.org/10.1111/pbr.12162&lt;/url&gt;&lt;url&gt;http://onlinelibrary.wiley.com/store/10.1111/pbr.12162/asset/pbr12162.pdf?v=1&amp;amp;t=hzvptxuf&amp;amp;s=0676bf70af3e5cd2bbdac39836b78301266be72e&lt;/url&gt;&lt;url&gt;http://onlinelibrary.wiley.com/doi/10.1111/pbr.12162/abstract&lt;/url&gt;&lt;/related-urls&gt;&lt;/urls&gt;&lt;electronic-resource-num&gt;10.1111/pbr.12162&lt;/electronic-resource-num&gt;&lt;/record&gt;&lt;/Cite&gt;&lt;/EndNote&gt;</w:instrText>
      </w:r>
      <w:r w:rsidR="002D569D">
        <w:fldChar w:fldCharType="separate"/>
      </w:r>
      <w:r w:rsidR="00892481">
        <w:rPr>
          <w:noProof/>
        </w:rPr>
        <w:t>(Niu et al., 2014a)</w:t>
      </w:r>
      <w:r w:rsidR="002D569D">
        <w:fldChar w:fldCharType="end"/>
      </w:r>
      <w:r>
        <w:t xml:space="preserve">.  </w:t>
      </w:r>
      <w:r w:rsidR="002D01C5">
        <w:t>Post</w:t>
      </w:r>
      <w:r w:rsidR="000C5CE0">
        <w:t>-</w:t>
      </w:r>
      <w:r w:rsidR="002D01C5">
        <w:t xml:space="preserve">pollination treatment with 2,4-D increases pollen tube lengths and the number of sperms cells within pollen tubes, likely contributing to higher rates of successful intergeneric fertilization </w:t>
      </w:r>
      <w:r w:rsidR="002D569D">
        <w:fldChar w:fldCharType="begin"/>
      </w:r>
      <w:r w:rsidR="00892481">
        <w:instrText xml:space="preserve"> ADDIN EN.CITE &lt;EndNote&gt;&lt;Cite&gt;&lt;Author&gt;Wedzony&lt;/Author&gt;&lt;Year&gt;1996&lt;/Year&gt;&lt;RecNum&gt;352&lt;/RecNum&gt;&lt;DisplayText&gt;(Wedzony &amp;amp; vanLammeren, 1996)&lt;/DisplayText&gt;&lt;record&gt;&lt;rec-number&gt;352&lt;/rec-number&gt;&lt;foreign-keys&gt;&lt;key app="EN" db-id="t52e5f9wev9fanesaazv5w2sztfs0tateepf" timestamp="1410833589"&gt;352&lt;/key&gt;&lt;/foreign-keys&gt;&lt;ref-type name="Journal Article"&gt;17&lt;/ref-type&gt;&lt;contributors&gt;&lt;authors&gt;&lt;author&gt;Wedzony, M.&lt;/author&gt;&lt;author&gt;vanLammeren, A. A. M.&lt;/author&gt;&lt;/authors&gt;&lt;/contributors&gt;&lt;auth-address&gt;AGR UNIV WAGENINGEN,DEPT PLANT CYTOL &amp;amp; MORPHOL,6703 BD WAGENINGEN,NETHERLANDS.&amp;#xD;Wedzony, M (reprint author), POLISH ACAD SCI,DEPT PLANT PHYSIOL,SLAWKOWSKA 17,PL-31016 KRAKOW,POLAND.&lt;/auth-address&gt;&lt;titles&gt;&lt;title&gt;Pollen tube growth and early embryogenesis in wheat x maize crosses influenced by 2,4-D&lt;/title&gt;&lt;secondary-title&gt;Annals of Botany&lt;/secondary-title&gt;&lt;alt-title&gt;Ann. Bot.&lt;/alt-title&gt;&lt;/titles&gt;&lt;periodical&gt;&lt;full-title&gt;Annals of Botany&lt;/full-title&gt;&lt;abbr-1&gt;Ann. Bot.&lt;/abbr-1&gt;&lt;/periodical&gt;&lt;alt-periodical&gt;&lt;full-title&gt;Annals of Botany&lt;/full-title&gt;&lt;abbr-1&gt;Ann. Bot.&lt;/abbr-1&gt;&lt;/alt-periodical&gt;&lt;pages&gt;639-647&lt;/pages&gt;&lt;volume&gt;77&lt;/volume&gt;&lt;number&gt;6&lt;/number&gt;&lt;keywords&gt;&lt;keyword&gt;intergeneric crossing&lt;/keyword&gt;&lt;keyword&gt;2,4-D&lt;/keyword&gt;&lt;keyword&gt;pollen tube growth&lt;/keyword&gt;&lt;keyword&gt;haploid embryo&lt;/keyword&gt;&lt;keyword&gt;Triticum aestivum&lt;/keyword&gt;&lt;keyword&gt;wheat&lt;/keyword&gt;&lt;keyword&gt;Zea mays&lt;/keyword&gt;&lt;keyword&gt;maize&lt;/keyword&gt;&lt;keyword&gt;HAPLOID WHEAT&lt;/keyword&gt;&lt;keyword&gt;TRITICUM-AESTIVUM&lt;/keyword&gt;&lt;keyword&gt;ZEA-MAYS&lt;/keyword&gt;&lt;keyword&gt;FERTILIZATION FREQUENCY&lt;/keyword&gt;&lt;keyword&gt;PLANTS&lt;/keyword&gt;&lt;keyword&gt;HYBRIDIZATION&lt;/keyword&gt;&lt;keyword&gt;CULTURE&lt;/keyword&gt;&lt;keyword&gt;Plant Sciences&lt;/keyword&gt;&lt;/keywords&gt;&lt;dates&gt;&lt;year&gt;1996&lt;/year&gt;&lt;pub-dates&gt;&lt;date&gt;Jun&lt;/date&gt;&lt;/pub-dates&gt;&lt;/dates&gt;&lt;isbn&gt;0305-7364&lt;/isbn&gt;&lt;accession-num&gt;WOS:A1996UR67500012&lt;/accession-num&gt;&lt;work-type&gt;Article&lt;/work-type&gt;&lt;urls&gt;&lt;related-urls&gt;&lt;url&gt;&amp;lt;Go to ISI&amp;gt;://WOS:A1996UR67500012&lt;/url&gt;&lt;/related-urls&gt;&lt;/urls&gt;&lt;electronic-resource-num&gt;10.1006/anbo.1996.0080&lt;/electronic-resource-num&gt;&lt;language&gt;English&lt;/language&gt;&lt;/record&gt;&lt;/Cite&gt;&lt;/EndNote&gt;</w:instrText>
      </w:r>
      <w:r w:rsidR="002D569D">
        <w:fldChar w:fldCharType="separate"/>
      </w:r>
      <w:r w:rsidR="00892481">
        <w:rPr>
          <w:noProof/>
        </w:rPr>
        <w:t>(Wedzony &amp; vanLammeren, 1996)</w:t>
      </w:r>
      <w:r w:rsidR="002D569D">
        <w:fldChar w:fldCharType="end"/>
      </w:r>
      <w:r w:rsidR="004E5D55">
        <w:t>.</w:t>
      </w:r>
    </w:p>
    <w:p w14:paraId="3D600FA2" w14:textId="77777777" w:rsidR="004E5D55" w:rsidRDefault="00B067CF" w:rsidP="00F933E4">
      <w:pPr>
        <w:spacing w:line="480" w:lineRule="auto"/>
        <w:ind w:firstLine="720"/>
      </w:pPr>
      <w:r>
        <w:t xml:space="preserve">As mentioned above, maize chromosomes are eliminated from developing embryos but the accompanying endosperm also undergoes chromosome elimination and aborts early in development.  For this reason it is necessary to use embryo rescue methods to produce viable haploid plantlets </w:t>
      </w:r>
      <w:r w:rsidR="002D569D">
        <w:fldChar w:fldCharType="begin"/>
      </w:r>
      <w:r w:rsidR="00892481">
        <w:instrText xml:space="preserve"> ADDIN EN.CITE &lt;EndNote&gt;&lt;Cite&gt;&lt;Author&gt;Forster&lt;/Author&gt;&lt;Year&gt;2007&lt;/Year&gt;&lt;RecNum&gt;326&lt;/RecNum&gt;&lt;DisplayText&gt;(Forster et al., 2007)&lt;/DisplayText&gt;&lt;record&gt;&lt;rec-number&gt;326&lt;/rec-number&gt;&lt;foreign-keys&gt;&lt;key app="EN" db-id="t52e5f9wev9fanesaazv5w2sztfs0tateepf" timestamp="1410281974"&gt;326&lt;/key&gt;&lt;/foreign-keys&gt;&lt;ref-type name="Journal Article"&gt;17&lt;/ref-type&gt;&lt;contributors&gt;&lt;authors&gt;&lt;author&gt;Forster, Brian P.&lt;/author&gt;&lt;author&gt;Heberle-Bors, Erwin&lt;/author&gt;&lt;author&gt;Kasha, Ken J.&lt;/author&gt;&lt;author&gt;Touraev, Alisher&lt;/author&gt;&lt;/authors&gt;&lt;/contributors&gt;&lt;titles&gt;&lt;title&gt;The resurgence of haploids in higher plants&lt;/title&gt;&lt;secondary-title&gt;Trends in Plant Science&lt;/secondary-title&gt;&lt;/titles&gt;&lt;periodical&gt;&lt;full-title&gt;Trends Plant Sci&lt;/full-title&gt;&lt;abbr-1&gt;Trends in plant science&lt;/abbr-1&gt;&lt;/periodical&gt;&lt;pages&gt;368-375&lt;/pages&gt;&lt;volume&gt;12&lt;/volume&gt;&lt;number&gt;8&lt;/number&gt;&lt;dates&gt;&lt;year&gt;2007&lt;/year&gt;&lt;pub-dates&gt;&lt;date&gt;8//&lt;/date&gt;&lt;/pub-dates&gt;&lt;/dates&gt;&lt;isbn&gt;1360-1385&lt;/isbn&gt;&lt;urls&gt;&lt;related-urls&gt;&lt;url&gt;http://www.sciencedirect.com/science/article/pii/S1360138507001598&lt;/url&gt;&lt;url&gt;http://ac.els-cdn.com/S1360138507001598/1-s2.0-S1360138507001598-main.pdf?_tid=0b7e07b8-3843-11e4-bcee-00000aab0f27&amp;amp;acdnat=1410282313_f7d9d4e5fb66638d791a9cd52429a29e&lt;/url&gt;&lt;/related-urls&gt;&lt;/urls&gt;&lt;electronic-resource-num&gt;http://dx.doi.org/10.1016/j.tplants.2007.06.007&lt;/electronic-resource-num&gt;&lt;/record&gt;&lt;/Cite&gt;&lt;/EndNote&gt;</w:instrText>
      </w:r>
      <w:r w:rsidR="002D569D">
        <w:fldChar w:fldCharType="separate"/>
      </w:r>
      <w:r w:rsidR="00892481">
        <w:rPr>
          <w:noProof/>
        </w:rPr>
        <w:t>(Forster et al., 2007)</w:t>
      </w:r>
      <w:r w:rsidR="002D569D">
        <w:fldChar w:fldCharType="end"/>
      </w:r>
      <w:r>
        <w:t xml:space="preserve">. </w:t>
      </w:r>
      <w:r w:rsidR="00F933E4">
        <w:t>Seeds containing embryos can be identified efficiently by placing the seeds on a transparent surface</w:t>
      </w:r>
      <w:r w:rsidR="004E5E48">
        <w:t xml:space="preserve">, </w:t>
      </w:r>
      <w:r w:rsidR="00F933E4">
        <w:t>illuminating them from above</w:t>
      </w:r>
      <w:r w:rsidR="004E5E48">
        <w:t xml:space="preserve">, and viewing the seeds from below or via a mirror </w:t>
      </w:r>
      <w:r w:rsidR="002D569D">
        <w:fldChar w:fldCharType="begin"/>
      </w:r>
      <w:r w:rsidR="00892481">
        <w:instrText xml:space="preserve"> ADDIN EN.CITE &lt;EndNote&gt;&lt;Cite&gt;&lt;Author&gt;Bains&lt;/Author&gt;&lt;Year&gt;1998&lt;/Year&gt;&lt;RecNum&gt;401&lt;/RecNum&gt;&lt;DisplayText&gt;(Bains et al., 1998)&lt;/DisplayText&gt;&lt;record&gt;&lt;rec-number&gt;401&lt;/rec-number&gt;&lt;foreign-keys&gt;&lt;key app="EN" db-id="t52e5f9wev9fanesaazv5w2sztfs0tateepf" timestamp="1410880206"&gt;401&lt;/key&gt;&lt;/foreign-keys&gt;&lt;ref-type name="Journal Article"&gt;17&lt;/ref-type&gt;&lt;contributors&gt;&lt;authors&gt;&lt;author&gt;Bains, NS&lt;/author&gt;&lt;author&gt;Mangat, GS&lt;/author&gt;&lt;author&gt;Singh, K&lt;/author&gt;&lt;author&gt;Nanda, GS&lt;/author&gt;&lt;/authors&gt;&lt;/contributors&gt;&lt;titles&gt;&lt;title&gt;A sim</w:instrText>
      </w:r>
      <w:r w:rsidR="00892481">
        <w:rPr>
          <w:rFonts w:hint="eastAsia"/>
        </w:rPr>
        <w:instrText>ple technique for the identification of embryo</w:instrText>
      </w:r>
      <w:r w:rsidR="00892481">
        <w:rPr>
          <w:rFonts w:hint="eastAsia"/>
        </w:rPr>
        <w:instrText>‐</w:instrText>
      </w:r>
      <w:r w:rsidR="00892481">
        <w:rPr>
          <w:rFonts w:hint="eastAsia"/>
        </w:rPr>
        <w:instrText>carrying seeds from wheat</w:instrText>
      </w:r>
      <w:r w:rsidR="00892481">
        <w:rPr>
          <w:rFonts w:hint="eastAsia"/>
        </w:rPr>
        <w:instrText>×</w:instrText>
      </w:r>
      <w:r w:rsidR="00892481">
        <w:rPr>
          <w:rFonts w:hint="eastAsia"/>
        </w:rPr>
        <w:instrText xml:space="preserve"> maize crosses prior to dissection&lt;/title&gt;&lt;secondary-title&gt;Plant breeding&lt;/secondary-title&gt;&lt;/titles&gt;&lt;periodical&gt;&lt;full-title&gt;Plant Breeding&lt;/full-title&gt;&lt;/periodical&gt;&lt;pages&gt;191-192&lt;/pa</w:instrText>
      </w:r>
      <w:r w:rsidR="00892481">
        <w:instrText>ges&gt;&lt;volume&gt;117&lt;/volume&gt;&lt;number&gt;2&lt;/number&gt;&lt;dates&gt;&lt;year&gt;1998&lt;/year&gt;&lt;/dates&gt;&lt;isbn&gt;1439-0523&lt;/isbn&gt;&lt;urls&gt;&lt;related-urls&gt;&lt;url&gt;http://onlinelibrary.wiley.com/store/10.1111/j.1439-0523.1998.tb01479.x/asset/j.1439-0523.1998.tb01479.x.pdf?v=1&amp;amp;t=i05doxam&amp;amp;s=ab818aaaffab27f76411818b00c8fbf8df08fbdb&lt;/url&gt;&lt;/related-urls&gt;&lt;/urls&gt;&lt;/record&gt;&lt;/Cite&gt;&lt;/EndNote&gt;</w:instrText>
      </w:r>
      <w:r w:rsidR="002D569D">
        <w:fldChar w:fldCharType="separate"/>
      </w:r>
      <w:r w:rsidR="00892481">
        <w:rPr>
          <w:noProof/>
        </w:rPr>
        <w:t>(Bains et al., 1998)</w:t>
      </w:r>
      <w:r w:rsidR="002D569D">
        <w:fldChar w:fldCharType="end"/>
      </w:r>
      <w:r w:rsidR="004E5E48">
        <w:t xml:space="preserve">. </w:t>
      </w:r>
      <w:r w:rsidR="00CF61FE">
        <w:t>Two different methods are used for embryo rescue depending on the size of the embryo.  Large embryos can be culture</w:t>
      </w:r>
      <w:r w:rsidR="00A4274C">
        <w:t xml:space="preserve">d directly on MS, ½ MS, or B5 media </w:t>
      </w:r>
      <w:r w:rsidR="008A0B34">
        <w:t>and maintained in a dark growth chamber for 1-2 weeks until germination</w:t>
      </w:r>
      <w:r w:rsidR="000C5CE0">
        <w:t xml:space="preserve"> </w:t>
      </w:r>
      <w:r w:rsidR="002D569D">
        <w:fldChar w:fldCharType="begin">
          <w:fldData xml:space="preserve">PEVuZE5vdGU+PENpdGU+PEF1dGhvcj5TdWVuYWdhPC9BdXRob3I+PFllYXI+MTk4OTwvWWVhcj48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</w:fldData>
        </w:fldChar>
      </w:r>
      <w:r w:rsidR="00892481">
        <w:instrText xml:space="preserve"> ADDIN EN.CITE </w:instrText>
      </w:r>
      <w:r w:rsidR="002D569D">
        <w:fldChar w:fldCharType="begin">
          <w:fldData xml:space="preserve">PEVuZE5vdGU+PENpdGU+PEF1dGhvcj5TdWVuYWdhPC9BdXRob3I+PFllYXI+MTk4OTwvWWVhcj48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</w:fldData>
        </w:fldChar>
      </w:r>
      <w:r w:rsidR="00892481">
        <w:instrText xml:space="preserve"> ADDIN EN.CITE.DATA </w:instrText>
      </w:r>
      <w:r w:rsidR="002D569D">
        <w:fldChar w:fldCharType="end"/>
      </w:r>
      <w:r w:rsidR="002D569D">
        <w:fldChar w:fldCharType="separate"/>
      </w:r>
      <w:r w:rsidR="00892481">
        <w:rPr>
          <w:noProof/>
        </w:rPr>
        <w:t>(Suenaga &amp; Nakajima, 1989, Cherkaoui et al., 2000, Murashige &amp; Skoog, 1962)</w:t>
      </w:r>
      <w:r w:rsidR="002D569D">
        <w:fldChar w:fldCharType="end"/>
      </w:r>
      <w:r w:rsidR="008A0B34">
        <w:t xml:space="preserve">. Smaller embryos can be cultured using the nurse endosperm technique on MS media in which the embryos are placed on 20 day old endosperm cultured in MS media </w:t>
      </w:r>
      <w:r w:rsidR="002D569D">
        <w:fldChar w:fldCharType="begin"/>
      </w:r>
      <w:r w:rsidR="00892481">
        <w:instrText xml:space="preserve"> ADDIN EN.CITE &lt;EndNote&gt;&lt;Cite&gt;&lt;Author&gt;Niu&lt;/Author&gt;&lt;Year&gt;2014&lt;/Year&gt;&lt;RecNum&gt;287&lt;/RecNum&gt;&lt;DisplayText&gt;(Niu et al., 2014a)&lt;/DisplayText&gt;&lt;record&gt;&lt;rec-number&gt;287&lt;/rec-number&gt;&lt;foreign-keys&gt;&lt;key app="EN" db-id="t52e5f9wev9fanesaazv5w2sztfs0tateepf" timestamp="1408981039"&gt;287&lt;/key&gt;&lt;/foreign-keys&gt;&lt;ref-type name="Journal Article"&gt;17&lt;/ref-type&gt;&lt;contributors&gt;&lt;authors&gt;&lt;author&gt;Niu, Zhixia&lt;/author&gt;&lt;author&gt;Jiang, Aixiang&lt;/author&gt;&lt;author&gt;Abu Hammad, Wesam&lt;/author&gt;&lt;author&gt;Oladzadabbasabadi, Atena&lt;/author&gt;&lt;author&gt;Xu, Steven S.&lt;/author&gt;&lt;author&gt;Mergoum, Mohamed&lt;/author&gt;&lt;author&gt;Elias, Elias M.&lt;/author&gt;&lt;/authors&gt;&lt;/contributors&gt;&lt;titles&gt;&lt;title&gt;Review of doubled haploid production in durum and common wheat through wheat × maize hybridization&lt;/title&gt;&lt;secondary-title&gt;Plant Breeding&lt;/secondary-title&gt;&lt;/titles&gt;&lt;periodical&gt;&lt;full-title&gt;Plant Breeding&lt;/full-title&gt;&lt;/periodical&gt;&lt;pages&gt;313-320&lt;/pages&gt;&lt;volume&gt;133&lt;/volume&gt;&lt;number&gt;3&lt;/number&gt;&lt;keywords&gt;&lt;keyword&gt;doubled haploid production&lt;/keyword&gt;&lt;keyword&gt;wide hybridization&lt;/keyword&gt;&lt;keyword&gt;chromosome elimination&lt;/keyword&gt;&lt;keyword&gt;chromosome doubling&lt;/keyword&gt;&lt;keyword&gt;common wheat&lt;/keyword&gt;&lt;keyword&gt;durum wheat&lt;/keyword&gt;&lt;/keywords&gt;&lt;dates&gt;&lt;year&gt;2014&lt;/year&gt;&lt;/dates&gt;&lt;isbn&gt;1439-0523&lt;/isbn&gt;&lt;urls&gt;&lt;related-urls&gt;&lt;url&gt;http://dx.doi.org/10.1111/pbr.12162&lt;/url&gt;&lt;url&gt;http://onlinelibrary.wiley.com/store/10.1111/pbr.12162/asset/pbr12162.pdf?v=1&amp;amp;t=hzvptxuf&amp;amp;s=0676bf70af3e5cd2bbdac39836b78301266be72e&lt;/url&gt;&lt;url&gt;http://onlinelibrary.wiley.com/doi/10.1111/pbr.12162/abstract&lt;/url&gt;&lt;/related-urls&gt;&lt;/urls&gt;&lt;electronic-resource-num&gt;10.1111/pbr.12162&lt;/electronic-resource-num&gt;&lt;/record&gt;&lt;/Cite&gt;&lt;/EndNote&gt;</w:instrText>
      </w:r>
      <w:r w:rsidR="002D569D">
        <w:fldChar w:fldCharType="separate"/>
      </w:r>
      <w:r w:rsidR="00892481">
        <w:rPr>
          <w:noProof/>
        </w:rPr>
        <w:t>(Niu et al., 2014a)</w:t>
      </w:r>
      <w:r w:rsidR="002D569D">
        <w:fldChar w:fldCharType="end"/>
      </w:r>
      <w:r w:rsidR="008A0B34">
        <w:t>.</w:t>
      </w:r>
    </w:p>
    <w:p w14:paraId="2944951E" w14:textId="5F8EE3EA" w:rsidR="009A6420" w:rsidRDefault="009A6420" w:rsidP="00F933E4">
      <w:pPr>
        <w:spacing w:line="480" w:lineRule="auto"/>
        <w:ind w:firstLine="720"/>
      </w:pPr>
      <w:r>
        <w:t xml:space="preserve">While various chromosome doubling </w:t>
      </w:r>
      <w:r w:rsidR="0028192E">
        <w:t>agents have been</w:t>
      </w:r>
      <w:r w:rsidR="000C5CE0">
        <w:t xml:space="preserve"> explored for use in the wheat-</w:t>
      </w:r>
      <w:r w:rsidR="0028192E">
        <w:t xml:space="preserve">maize system, colchicine has been the most common agent used for this procedure </w:t>
      </w:r>
      <w:r w:rsidR="002D569D">
        <w:fldChar w:fldCharType="begin"/>
      </w:r>
      <w:r w:rsidR="00892481">
        <w:instrText xml:space="preserve"> ADDIN EN.CITE &lt;EndNote&gt;&lt;Cite&gt;&lt;Author&gt;Niu&lt;/Author&gt;&lt;Year&gt;2014&lt;/Year&gt;&lt;RecNum&gt;287&lt;/RecNum&gt;&lt;DisplayText&gt;(Niu et al., 2014a)&lt;/DisplayText&gt;&lt;record&gt;&lt;rec-number&gt;287&lt;/rec-number&gt;&lt;foreign-keys&gt;&lt;key app="EN" db-id="t52e5f9wev9fanesaazv5w2sztfs0tateepf" timestamp="1408981039"&gt;287&lt;/key&gt;&lt;/foreign-keys&gt;&lt;ref-type name="Journal Article"&gt;17&lt;/ref-type&gt;&lt;contributors&gt;&lt;authors&gt;&lt;author&gt;Niu, Zhixia&lt;/author&gt;&lt;author&gt;Jiang, Aixiang&lt;/author&gt;&lt;author&gt;Abu Hammad, Wesam&lt;/author&gt;&lt;author&gt;Oladzadabbasabadi, Atena&lt;/author&gt;&lt;author&gt;Xu, Steven S.&lt;/author&gt;&lt;author&gt;Mergoum, Mohamed&lt;/author&gt;&lt;author&gt;Elias, Elias M.&lt;/author&gt;&lt;/authors&gt;&lt;/contributors&gt;&lt;titles&gt;&lt;title&gt;Review of doubled haploid production in durum and common wheat through wheat × maize hybridization&lt;/title&gt;&lt;secondary-title&gt;Plant Breeding&lt;/secondary-title&gt;&lt;/titles&gt;&lt;periodical&gt;&lt;full-title&gt;Plant Breeding&lt;/full-title&gt;&lt;/periodical&gt;&lt;pages&gt;313-320&lt;/pages&gt;&lt;volume&gt;133&lt;/volume&gt;&lt;number&gt;3&lt;/number&gt;&lt;keywords&gt;&lt;keyword&gt;doubled haploid production&lt;/keyword&gt;&lt;keyword&gt;wide hybridization&lt;/keyword&gt;&lt;keyword&gt;chromosome elimination&lt;/keyword&gt;&lt;keyword&gt;chromosome doubling&lt;/keyword&gt;&lt;keyword&gt;common wheat&lt;/keyword&gt;&lt;keyword&gt;durum wheat&lt;/keyword&gt;&lt;/keywords&gt;&lt;dates&gt;&lt;year&gt;2014&lt;/year&gt;&lt;/dates&gt;&lt;isbn&gt;1439-0523&lt;/isbn&gt;&lt;urls&gt;&lt;related-urls&gt;&lt;url&gt;http://dx.doi.org/10.1111/pbr.12162&lt;/url&gt;&lt;url&gt;http://onlinelibrary.wiley.com/store/10.1111/pbr.12162/asset/pbr12162.pdf?v=1&amp;amp;t=hzvptxuf&amp;amp;s=0676bf70af3e5cd2bbdac39836b78301266be72e&lt;/url&gt;&lt;url&gt;http://onlinelibrary.wiley.com/doi/10.1111/pbr.12162/abstract&lt;/url&gt;&lt;/related-urls&gt;&lt;/urls&gt;&lt;electronic-resource-num&gt;10.1111/pbr.12162&lt;/electronic-resource-num&gt;&lt;/record&gt;&lt;/Cite&gt;&lt;/EndNote&gt;</w:instrText>
      </w:r>
      <w:r w:rsidR="002D569D">
        <w:fldChar w:fldCharType="separate"/>
      </w:r>
      <w:r w:rsidR="00892481">
        <w:rPr>
          <w:noProof/>
        </w:rPr>
        <w:t>(Niu et al., 2014a)</w:t>
      </w:r>
      <w:r w:rsidR="002D569D">
        <w:fldChar w:fldCharType="end"/>
      </w:r>
      <w:r w:rsidR="0028192E">
        <w:t xml:space="preserve">. Colchicine’s effect on chromosomes, as stated above, was discovered by </w:t>
      </w:r>
      <w:r w:rsidR="002D569D">
        <w:fldChar w:fldCharType="begin"/>
      </w:r>
      <w:r w:rsidR="00892481">
        <w:instrText xml:space="preserve"> ADDIN EN.CITE &lt;EndNote&gt;&lt;Cite AuthorYear="1"&gt;&lt;Author&gt;Blakeslee&lt;/Author&gt;&lt;Year&gt;1937&lt;/Year&gt;&lt;RecNum&gt;333&lt;/RecNum&gt;&lt;DisplayText&gt;Blakeslee and Avery (1937)&lt;/DisplayText&gt;&lt;record&gt;&lt;rec-number&gt;333&lt;/rec-number&gt;&lt;foreign-keys&gt;&lt;key app="EN" db-id="t52e5f9wev9fanesaazv5w2sztfs0tateepf" timestamp="1410286284"&gt;333&lt;/key&gt;&lt;/foreign-keys&gt;&lt;ref-type name="Journal Article"&gt;17&lt;/ref-type&gt;&lt;contributors&gt;&lt;authors&gt;&lt;author&gt;Blakeslee, Albert F.&lt;/author&gt;&lt;author&gt;Avery, Amos G.&lt;/author&gt;&lt;/authors&gt;&lt;/contributors&gt;&lt;titles&gt;&lt;title&gt;Methods of inducing doubling of chromosmes in plants: By Treatment With Colchicine&lt;/title&gt;&lt;secondary-title&gt;Journal of Heredity&lt;/secondary-title&gt;&lt;/titles&gt;&lt;periodical&gt;&lt;full-title&gt;Journal of Heredity&lt;/full-title&gt;&lt;/periodical&gt;&lt;pages&gt;393-411&lt;/pages&gt;&lt;volume&gt;28&lt;/volume&gt;&lt;number&gt;12&lt;/number&gt;&lt;dates&gt;&lt;year&gt;1937&lt;/year&gt;&lt;pub-dates&gt;&lt;date&gt;December 1, 1937&lt;/date&gt;&lt;/pub-dates&gt;&lt;/dates&gt;&lt;urls&gt;&lt;related-urls&gt;&lt;url&gt;http://jhered.oxfordjournals.org/content/28/12/393.short&lt;/url&gt;&lt;/related-urls&gt;&lt;/urls&gt;&lt;/record&gt;&lt;/Cite&gt;&lt;/EndNote&gt;</w:instrText>
      </w:r>
      <w:r w:rsidR="002D569D">
        <w:fldChar w:fldCharType="separate"/>
      </w:r>
      <w:r w:rsidR="00892481">
        <w:rPr>
          <w:noProof/>
        </w:rPr>
        <w:t>Blakeslee and Avery (1937)</w:t>
      </w:r>
      <w:r w:rsidR="002D569D">
        <w:fldChar w:fldCharType="end"/>
      </w:r>
      <w:r w:rsidR="0028192E">
        <w:t xml:space="preserve"> but the mechanism whereby the chromosome doubling occurs was described in 1974 </w:t>
      </w:r>
      <w:r w:rsidR="002D569D">
        <w:fldChar w:fldCharType="begin"/>
      </w:r>
      <w:r w:rsidR="00892481">
        <w:instrText xml:space="preserve"> ADDIN EN.CITE &lt;EndNote&gt;&lt;Cite&gt;&lt;Author&gt;Jensen&lt;/Author&gt;&lt;Year&gt;1974&lt;/Year&gt;&lt;RecNum&gt;403&lt;/RecNum&gt;&lt;DisplayText&gt;(Jensen, 1974)&lt;/DisplayText&gt;&lt;record&gt;&lt;rec-number&gt;403&lt;/rec-number&gt;&lt;foreign-keys&gt;&lt;key app="EN" db-id="t52e5f9wev9fanesaazv5w2sztfs0tateepf" timestamp="1410880860"&gt;403&lt;/key&gt;&lt;/foreign-keys&gt;&lt;ref-type name="Generic"&gt;13&lt;/ref-type&gt;&lt;contributors&gt;&lt;authors&gt;&lt;author&gt;Jensen, C. J.&lt;/author&gt;&lt;/authors&gt;&lt;/contributors&gt;&lt;titles&gt;&lt;title&gt;Chromosome Doubling Techniques in Haploids&lt;/title&gt;&lt;secondary-title&gt;Haploids in Higher Plants&lt;/secondary-title&gt;&lt;/titles&gt;&lt;pages&gt;151-190&lt;/pages&gt;&lt;dates&gt;&lt;year&gt;1974&lt;/year&gt;&lt;/dates&gt;&lt;publisher&gt;The University of Guelph&lt;/publisher&gt;&lt;urls&gt;&lt;/urls&gt;&lt;/record&gt;&lt;/Cite&gt;&lt;/EndNote&gt;</w:instrText>
      </w:r>
      <w:r w:rsidR="002D569D">
        <w:fldChar w:fldCharType="separate"/>
      </w:r>
      <w:r w:rsidR="00892481">
        <w:rPr>
          <w:noProof/>
        </w:rPr>
        <w:t>(Jensen, 1974)</w:t>
      </w:r>
      <w:r w:rsidR="002D569D">
        <w:fldChar w:fldCharType="end"/>
      </w:r>
      <w:r w:rsidR="0028192E">
        <w:t>.  Jensen described colchicine as disrupting the formation of spindle fibers during mitosis therefore disturbing normal chromosome polar migration leading</w:t>
      </w:r>
      <w:r w:rsidR="00565909">
        <w:t xml:space="preserve"> to the </w:t>
      </w:r>
      <w:r w:rsidR="0028192E">
        <w:t xml:space="preserve">doubling of identical chromosomes within the same cell.  Colchicine’s </w:t>
      </w:r>
      <w:r w:rsidR="00565909">
        <w:t xml:space="preserve">effect is dose and </w:t>
      </w:r>
      <w:r w:rsidR="00E8701D">
        <w:t>plant stage</w:t>
      </w:r>
      <w:r w:rsidR="00565909">
        <w:t xml:space="preserve"> dependent and many researchers</w:t>
      </w:r>
      <w:r w:rsidR="00E8701D">
        <w:t xml:space="preserve"> have</w:t>
      </w:r>
      <w:r w:rsidR="00565909">
        <w:t xml:space="preserve"> worked to find the optimal combination </w:t>
      </w:r>
      <w:r w:rsidR="002D569D">
        <w:fldChar w:fldCharType="begin">
          <w:fldData xml:space="preserve">PEVuZE5vdGU+PENpdGU+PEF1dGhvcj5UaGllYmF1dDwvQXV0aG9yPjxZZWFyPjE5Nzk8L1llYXI+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</w:fldData>
        </w:fldChar>
      </w:r>
      <w:r w:rsidR="00892481">
        <w:instrText xml:space="preserve"> ADDIN EN.CITE </w:instrText>
      </w:r>
      <w:r w:rsidR="002D569D">
        <w:fldChar w:fldCharType="begin">
          <w:fldData xml:space="preserve">PEVuZE5vdGU+PENpdGU+PEF1dGhvcj5UaGllYmF1dDwvQXV0aG9yPjxZZWFyPjE5Nzk8L1llYXI+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</w:fldData>
        </w:fldChar>
      </w:r>
      <w:r w:rsidR="00892481">
        <w:instrText xml:space="preserve"> ADDIN EN.CITE.DATA </w:instrText>
      </w:r>
      <w:r w:rsidR="002D569D">
        <w:fldChar w:fldCharType="end"/>
      </w:r>
      <w:r w:rsidR="002D569D">
        <w:fldChar w:fldCharType="separate"/>
      </w:r>
      <w:r w:rsidR="00892481">
        <w:rPr>
          <w:noProof/>
        </w:rPr>
        <w:t>(Thiebaut et al., 1979, Jensen, 1974, Inagaki, 1985, Sood et al., 2003)</w:t>
      </w:r>
      <w:r w:rsidR="002D569D">
        <w:fldChar w:fldCharType="end"/>
      </w:r>
      <w:r w:rsidR="00E8701D">
        <w:t>.  Most recommendations are that co</w:t>
      </w:r>
      <w:r w:rsidR="00DE2C34">
        <w:t xml:space="preserve">lchicine be applied between the 3- and 4- tiller stage and at doses ranging from 0.00045% to 0.1% colchicine </w:t>
      </w:r>
      <w:r w:rsidR="002D569D">
        <w:fldChar w:fldCharType="begin">
          <w:fldData xml:space="preserve">PEVuZE5vdGU+PENpdGU+PEF1dGhvcj5JbmFnYWtpPC9BdXRob3I+PFllYXI+MTk4NTwvWWVhcj48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</w:fldData>
        </w:fldChar>
      </w:r>
      <w:r w:rsidR="00892481">
        <w:instrText xml:space="preserve"> ADDIN EN.CITE </w:instrText>
      </w:r>
      <w:r w:rsidR="002D569D">
        <w:fldChar w:fldCharType="begin">
          <w:fldData xml:space="preserve">PEVuZE5vdGU+PENpdGU+PEF1dGhvcj5JbmFnYWtpPC9BdXRob3I+PFllYXI+MTk4NTwvWWVhcj48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</w:fldData>
        </w:fldChar>
      </w:r>
      <w:r w:rsidR="00892481">
        <w:instrText xml:space="preserve"> ADDIN EN.CITE.DATA </w:instrText>
      </w:r>
      <w:r w:rsidR="002D569D">
        <w:fldChar w:fldCharType="end"/>
      </w:r>
      <w:r w:rsidR="002D569D">
        <w:fldChar w:fldCharType="separate"/>
      </w:r>
      <w:r w:rsidR="00892481">
        <w:rPr>
          <w:noProof/>
        </w:rPr>
        <w:t>(Inagaki, 1985, Niu et al., 2014a, Thiebaut et al., 1979)</w:t>
      </w:r>
      <w:r w:rsidR="002D569D">
        <w:fldChar w:fldCharType="end"/>
      </w:r>
      <w:r w:rsidR="00DE2C34">
        <w:t xml:space="preserve">.  Colchicine solutions contain dimethyl sulfoxide, gibberellic acid, and tween in addition to colchicine. The root system of the plants to be treated are soaked in the solution for 5-8 hours, rinsed overnight with deionized water, and finally planted into soil and maintained at 14-16° C with a light regimen of 16/8 h day/night until new tillers emerge.  Using this method, plant survival and chromosome doubling rates can be higher than 95% </w:t>
      </w:r>
      <w:r w:rsidR="002D569D">
        <w:fldChar w:fldCharType="begin">
          <w:fldData xml:space="preserve">PEVuZE5vdGU+PENpdGU+PEF1dGhvcj5JbmFnYWtpPC9BdXRob3I+PFllYXI+MTk4NTwvWWVhcj48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</w:fldData>
        </w:fldChar>
      </w:r>
      <w:r w:rsidR="00892481">
        <w:instrText xml:space="preserve"> ADDIN EN.CITE </w:instrText>
      </w:r>
      <w:r w:rsidR="002D569D">
        <w:fldChar w:fldCharType="begin">
          <w:fldData xml:space="preserve">PEVuZE5vdGU+PENpdGU+PEF1dGhvcj5JbmFnYWtpPC9BdXRob3I+PFllYXI+MTk4NTwvWWVhcj48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</w:fldData>
        </w:fldChar>
      </w:r>
      <w:r w:rsidR="00892481">
        <w:instrText xml:space="preserve"> ADDIN EN.CITE.DATA </w:instrText>
      </w:r>
      <w:r w:rsidR="002D569D">
        <w:fldChar w:fldCharType="end"/>
      </w:r>
      <w:r w:rsidR="002D569D">
        <w:fldChar w:fldCharType="separate"/>
      </w:r>
      <w:r w:rsidR="00892481">
        <w:rPr>
          <w:noProof/>
        </w:rPr>
        <w:t>(Inagaki, 1985, Niu et al., 2014a)</w:t>
      </w:r>
      <w:r w:rsidR="002D569D">
        <w:fldChar w:fldCharType="end"/>
      </w:r>
      <w:r w:rsidR="00DE2C34">
        <w:t>.</w:t>
      </w:r>
    </w:p>
    <w:p w14:paraId="47195C84" w14:textId="7C2C5B93" w:rsidR="004A64F6" w:rsidRDefault="0025256B" w:rsidP="00F933E4">
      <w:pPr>
        <w:spacing w:line="480" w:lineRule="auto"/>
        <w:ind w:firstLine="720"/>
      </w:pPr>
      <w:r>
        <w:t>As outlined above significant investments must be made to develop an efficient DH method, h</w:t>
      </w:r>
      <w:r w:rsidR="004A64F6">
        <w:t xml:space="preserve">owever, when compared to the time required to </w:t>
      </w:r>
      <w:r>
        <w:t>reach</w:t>
      </w:r>
      <w:r w:rsidR="004A64F6">
        <w:t xml:space="preserve"> a homozygous state using traditional single-seed descent, the advantage</w:t>
      </w:r>
      <w:r w:rsidR="000C5CE0">
        <w:t>s of DH lines become</w:t>
      </w:r>
      <w:r w:rsidR="005A6340">
        <w:t xml:space="preserve"> obvious. Doubled haploid techniques have been incorporated into both barley and wheat breeding programs to varying degrees </w:t>
      </w:r>
      <w:r w:rsidR="002D569D">
        <w:fldChar w:fldCharType="begin"/>
      </w:r>
      <w:r w:rsidR="00892481">
        <w:instrText xml:space="preserve"> ADDIN EN.CITE &lt;EndNote&gt;&lt;Cite&gt;&lt;Author&gt;Devaux&lt;/Author&gt;&lt;Year&gt;2003&lt;/Year&gt;&lt;RecNum&gt;408&lt;/RecNum&gt;&lt;DisplayText&gt;(Devaux, 2003, Inagaki, 2003)&lt;/DisplayText&gt;&lt;record&gt;&lt;rec-number&gt;408&lt;/rec-number&gt;&lt;foreign-keys&gt;&lt;key app="EN" db-id="t52e5f9wev9fanesaazv5w2sztfs0tateepf" timestamp="1410883131"&gt;408&lt;/key&gt;&lt;/foreign-keys&gt;&lt;ref-type name="Book Section"&gt;5&lt;/ref-type&gt;&lt;contributors&gt;&lt;authors&gt;&lt;author&gt;Devaux, P&lt;/author&gt;&lt;/authors&gt;&lt;/contributors&gt;&lt;titles&gt;&lt;title&gt;The Hordeum bulbosum (L.) method&lt;/title&gt;&lt;secondary-title&gt;Doubled Haploid Production in Crop Plants&lt;/secondary-title&gt;&lt;/titles&gt;&lt;pages&gt;15-19&lt;/pages&gt;&lt;dates&gt;&lt;year&gt;2003&lt;/year&gt;&lt;/dates&gt;&lt;publisher&gt;Springer&lt;/publisher&gt;&lt;isbn&gt;9048163935&lt;/isbn&gt;&lt;urls&gt;&lt;/urls&gt;&lt;/record&gt;&lt;/Cite&gt;&lt;Cite&gt;&lt;Author&gt;Inagaki&lt;/Author&gt;&lt;Year&gt;2003&lt;/Year&gt;&lt;RecNum&gt;407&lt;/RecNum&gt;&lt;record&gt;&lt;rec-number&gt;407&lt;/rec-number&gt;&lt;foreign-keys&gt;&lt;key app="EN" db-id="t52e5f9wev9fanesaazv5w2sztfs0tateepf" timestamp="1410883062"&gt;407&lt;/key&gt;&lt;/foreign-keys&gt;&lt;ref-type name="Book Section"&gt;5&lt;/ref-type&gt;&lt;contributors&gt;&lt;authors&gt;&lt;author&gt;Inagaki, MN&lt;/author&gt;&lt;/authors&gt;&lt;/contributors&gt;&lt;titles&gt;&lt;title&gt;Doubled haploid production in wheat through wide hybridization&lt;/title&gt;&lt;secondary-title&gt;Doubled Haploid Production in Crop Plants&lt;/secondary-title&gt;&lt;/titles&gt;&lt;pages&gt;53-58&lt;/pages&gt;&lt;dates&gt;&lt;year&gt;2003&lt;/year&gt;&lt;/dates&gt;&lt;publisher&gt;Springer&lt;/publisher&gt;&lt;isbn&gt;9048163935&lt;/isbn&gt;&lt;urls&gt;&lt;/urls&gt;&lt;/record&gt;&lt;/Cite&gt;&lt;/EndNote&gt;</w:instrText>
      </w:r>
      <w:r w:rsidR="002D569D">
        <w:fldChar w:fldCharType="separate"/>
      </w:r>
      <w:r w:rsidR="00892481">
        <w:rPr>
          <w:noProof/>
        </w:rPr>
        <w:t>(Devaux, 2003, Inagaki, 2003)</w:t>
      </w:r>
      <w:r w:rsidR="002D569D">
        <w:fldChar w:fldCharType="end"/>
      </w:r>
      <w:r w:rsidR="005A6340">
        <w:t>. The cost and level of expertise needed have prevented some programs from adopting these techniqu</w:t>
      </w:r>
      <w:r w:rsidR="000D6133">
        <w:t xml:space="preserve">es but the potential applications of doubled haploid techniques remains undisputed.  </w:t>
      </w:r>
      <w:r w:rsidR="00081A27">
        <w:t xml:space="preserve">Doubled haploid techniques have also been used in pre-breeding efforts to introduce disease resistant loci or develop markers for marker-assisted selection in both wheat and barley </w:t>
      </w:r>
      <w:r w:rsidR="002D569D">
        <w:fldChar w:fldCharType="begin">
          <w:fldData xml:space="preserve">PEVuZE5vdGU+PENpdGU+PEF1dGhvcj5Gcmllc2VuPC9BdXRob3I+PFllYXI+MjAwNjwvWWVhcj48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</w:fldData>
        </w:fldChar>
      </w:r>
      <w:r w:rsidR="00892481">
        <w:instrText xml:space="preserve"> ADDIN EN.CITE </w:instrText>
      </w:r>
      <w:r w:rsidR="002D569D">
        <w:fldChar w:fldCharType="begin">
          <w:fldData xml:space="preserve">PEVuZE5vdGU+PENpdGU+PEF1dGhvcj5Gcmllc2VuPC9BdXRob3I+PFllYXI+MjAwNjwvWWVhcj48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</w:fldData>
        </w:fldChar>
      </w:r>
      <w:r w:rsidR="00892481">
        <w:instrText xml:space="preserve"> ADDIN EN.CITE.DATA </w:instrText>
      </w:r>
      <w:r w:rsidR="002D569D">
        <w:fldChar w:fldCharType="end"/>
      </w:r>
      <w:r w:rsidR="002D569D">
        <w:fldChar w:fldCharType="separate"/>
      </w:r>
      <w:r w:rsidR="00892481">
        <w:rPr>
          <w:noProof/>
        </w:rPr>
        <w:t>(Friesen et al., 2006, Moieni et al., 1997, Steffenson et al., 1995, Druka et al., 2000, Fofana et al., 2008, Prins et al., 2011, Suenaga et al., 2003, Yang et al., 2005)</w:t>
      </w:r>
      <w:r w:rsidR="002D569D">
        <w:fldChar w:fldCharType="end"/>
      </w:r>
      <w:r w:rsidR="0043420F">
        <w:t>.</w:t>
      </w:r>
      <w:r w:rsidR="00AE3519">
        <w:t xml:space="preserve"> </w:t>
      </w:r>
      <w:r w:rsidR="00C12C29">
        <w:t xml:space="preserve">The research presented in the second chapter of this thesis is well aligned with the goal of exploiting doubled haploid technology but may be unique in its development of doubled haploid lines intended to be used directly in a wheat breeding program.  Most studies in the literature use germplasm ideal for mapping resistance loci, however, we chose to use a unique backcross scheme to achieve the combined goals of i) locating the source of stem rust resistance and ii) introgressing this resistance into adapted </w:t>
      </w:r>
      <w:ins w:id="4" w:author="Matt Rouse" w:date="2014-10-28T15:59:00Z">
        <w:r w:rsidR="00DA42A0">
          <w:t xml:space="preserve">hard red spring wheat </w:t>
        </w:r>
      </w:ins>
      <w:r w:rsidR="00C12C29">
        <w:t xml:space="preserve">germplasm for the </w:t>
      </w:r>
      <w:ins w:id="5" w:author="Matt Rouse" w:date="2014-10-28T15:59:00Z">
        <w:r w:rsidR="00DA42A0">
          <w:t>Northern Plains</w:t>
        </w:r>
      </w:ins>
      <w:r w:rsidR="00C12C29">
        <w:t>.</w:t>
      </w:r>
    </w:p>
    <w:p w14:paraId="7D7359E8" w14:textId="77777777" w:rsidR="00C66921" w:rsidRDefault="00C66921" w:rsidP="00892481">
      <w:pPr>
        <w:spacing w:line="480" w:lineRule="auto"/>
      </w:pPr>
      <w:r>
        <w:rPr>
          <w:b/>
        </w:rPr>
        <w:t>A Review of Cytogenetic Techniques</w:t>
      </w:r>
      <w:r w:rsidR="00892481">
        <w:tab/>
      </w:r>
    </w:p>
    <w:p w14:paraId="4D4D1536" w14:textId="77777777" w:rsidR="00892481" w:rsidRDefault="00892481" w:rsidP="00C66921">
      <w:pPr>
        <w:spacing w:line="480" w:lineRule="auto"/>
        <w:ind w:firstLine="720"/>
      </w:pPr>
      <w:r>
        <w:t xml:space="preserve">As mentioned above, alien species that are closely related to </w:t>
      </w:r>
      <w:r>
        <w:rPr>
          <w:i/>
        </w:rPr>
        <w:t>T. aestivum</w:t>
      </w:r>
      <w:r>
        <w:t xml:space="preserve"> serve as a large reservoir of </w:t>
      </w:r>
      <w:r w:rsidR="00DA27DD">
        <w:t xml:space="preserve">beneficial traits that can be incorporated into wheat breading programs </w:t>
      </w:r>
      <w:r w:rsidR="002D569D">
        <w:fldChar w:fldCharType="begin">
          <w:fldData xml:space="preserve">PEVuZE5vdGU+PENpdGU+PEF1dGhvcj5GcmllYmU8L0F1dGhvcj48WWVhcj4xOTk2PC9ZZWFyPjxS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</w:fldData>
        </w:fldChar>
      </w:r>
      <w:r w:rsidR="00DA27DD">
        <w:instrText xml:space="preserve"> ADDIN EN.CITE </w:instrText>
      </w:r>
      <w:r w:rsidR="002D569D">
        <w:fldChar w:fldCharType="begin">
          <w:fldData xml:space="preserve">PEVuZE5vdGU+PENpdGU+PEF1dGhvcj5GcmllYmU8L0F1dGhvcj48WWVhcj4xOTk2PC9ZZWFyPjxS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</w:fldData>
        </w:fldChar>
      </w:r>
      <w:r w:rsidR="00DA27DD">
        <w:instrText xml:space="preserve"> ADDIN EN.CITE.DATA </w:instrText>
      </w:r>
      <w:r w:rsidR="002D569D">
        <w:fldChar w:fldCharType="end"/>
      </w:r>
      <w:r w:rsidR="002D569D">
        <w:fldChar w:fldCharType="separate"/>
      </w:r>
      <w:r w:rsidR="00DA27DD">
        <w:rPr>
          <w:noProof/>
        </w:rPr>
        <w:t>(Friebe et al., 1996, Kilian et al., 2011)</w:t>
      </w:r>
      <w:r w:rsidR="002D569D">
        <w:fldChar w:fldCharType="end"/>
      </w:r>
      <w:r w:rsidR="00DA27DD">
        <w:t>. Transferring genes from the wild an</w:t>
      </w:r>
      <w:r w:rsidR="0025256B">
        <w:t>d distant relatives of wheat into agronomically acceptable material is a significant challenge</w:t>
      </w:r>
      <w:r w:rsidR="00DA27DD">
        <w:t xml:space="preserve">. The portion of alien chromatin introduced into a </w:t>
      </w:r>
      <w:r w:rsidR="00DA27DD">
        <w:rPr>
          <w:i/>
        </w:rPr>
        <w:t>T. aestivum</w:t>
      </w:r>
      <w:r w:rsidR="00DA27DD">
        <w:t xml:space="preserve"> background must often be reduced to the smallest portion</w:t>
      </w:r>
      <w:r w:rsidR="002A0E68">
        <w:t xml:space="preserve"> possible</w:t>
      </w:r>
      <w:r w:rsidR="0025256B">
        <w:t xml:space="preserve">, </w:t>
      </w:r>
      <w:r w:rsidR="00DA27DD">
        <w:t xml:space="preserve">limiting the effect of deleterious linkage drag. Many genes have been transferred to </w:t>
      </w:r>
      <w:r w:rsidR="00DA27DD">
        <w:rPr>
          <w:i/>
        </w:rPr>
        <w:t>T. aestivum</w:t>
      </w:r>
      <w:r w:rsidR="00DA27DD">
        <w:t xml:space="preserve"> from various species but few of these are in use in breeding programs due </w:t>
      </w:r>
      <w:r w:rsidR="002A0E68">
        <w:t xml:space="preserve">to </w:t>
      </w:r>
      <w:r w:rsidR="0025256B">
        <w:t xml:space="preserve">the associated </w:t>
      </w:r>
      <w:r w:rsidR="00DA27DD">
        <w:t>linkage drag</w:t>
      </w:r>
      <w:r w:rsidR="007F4C02">
        <w:t xml:space="preserve"> </w:t>
      </w:r>
      <w:r w:rsidR="002D569D">
        <w:fldChar w:fldCharType="begin"/>
      </w:r>
      <w:r w:rsidR="007F4C02">
        <w:instrText xml:space="preserve"> ADDIN EN.CITE &lt;EndNote&gt;&lt;Cite&gt;&lt;Author&gt;Friebe&lt;/Author&gt;&lt;Year&gt;1996&lt;/Year&gt;&lt;RecNum&gt;363&lt;/RecNum&gt;&lt;DisplayText&gt;(Friebe et al., 1996)&lt;/DisplayText&gt;&lt;record&gt;&lt;rec-number&gt;363&lt;/rec-number&gt;&lt;foreign-keys&gt;&lt;key app="EN" db-id="t52e5f9wev9fanesaazv5w2sztfs0tateepf" timestamp="1410837005"&gt;363&lt;/key&gt;&lt;/foreign-keys&gt;&lt;ref-type name="Journal Article"&gt;17&lt;/ref-type&gt;&lt;contributors&gt;&lt;authors&gt;&lt;author&gt;Friebe, B&lt;/author&gt;&lt;author&gt;Jiang, J&lt;/author&gt;&lt;author&gt;Raupp, WJ&lt;/author&gt;&lt;author&gt;McIntosh, RA&lt;/author&gt;&lt;author&gt;Gill, BS&lt;/author&gt;&lt;/authors&gt;&lt;/contributors&gt;&lt;titles&gt;&lt;title&gt;Characterization of wheat-alien translocations conferring resistance to diseases and pests: current status&lt;/title&gt;&lt;secondary-title&gt;Euphytica&lt;/secondary-title&gt;&lt;/titles&gt;&lt;periodical&gt;&lt;full-title&gt;Euphytica&lt;/full-title&gt;&lt;/periodical&gt;&lt;pages&gt;59-87&lt;/pages&gt;&lt;volume&gt;91&lt;/volume&gt;&lt;number&gt;1&lt;/number&gt;&lt;dates&gt;&lt;year&gt;1996&lt;/year&gt;&lt;/dates&gt;&lt;isbn&gt;0014-2336&lt;/isbn&gt;&lt;urls&gt;&lt;/urls&gt;&lt;/record&gt;&lt;/Cite&gt;&lt;/EndNote&gt;</w:instrText>
      </w:r>
      <w:r w:rsidR="002D569D">
        <w:fldChar w:fldCharType="separate"/>
      </w:r>
      <w:r w:rsidR="007F4C02">
        <w:rPr>
          <w:noProof/>
        </w:rPr>
        <w:t>(Friebe et al., 1996)</w:t>
      </w:r>
      <w:r w:rsidR="002D569D">
        <w:fldChar w:fldCharType="end"/>
      </w:r>
      <w:r w:rsidR="00DA27DD">
        <w:t>.</w:t>
      </w:r>
      <w:r w:rsidR="00C02D25">
        <w:t xml:space="preserve"> Ideally, a gene transfer strategy should allow </w:t>
      </w:r>
      <w:del w:id="6" w:author="Matt Rouse" w:date="2014-10-28T16:02:00Z">
        <w:r w:rsidR="00C02D25" w:rsidDel="00D105DF">
          <w:delText xml:space="preserve">the </w:delText>
        </w:r>
      </w:del>
      <w:r w:rsidR="0025256B">
        <w:t xml:space="preserve">both the </w:t>
      </w:r>
      <w:r w:rsidR="00C02D25">
        <w:t xml:space="preserve">introgression of </w:t>
      </w:r>
      <w:r w:rsidR="0025256B">
        <w:t>alien chromatin</w:t>
      </w:r>
      <w:r w:rsidR="00C02D25">
        <w:t xml:space="preserve"> possessing the gene of interest </w:t>
      </w:r>
      <w:del w:id="7" w:author="Matt Rouse" w:date="2014-10-28T16:02:00Z">
        <w:r w:rsidR="00C02D25" w:rsidDel="00D105DF">
          <w:delText xml:space="preserve">while </w:delText>
        </w:r>
      </w:del>
      <w:ins w:id="8" w:author="Matt Rouse" w:date="2014-10-28T16:02:00Z">
        <w:r w:rsidR="00D105DF">
          <w:t xml:space="preserve">and </w:t>
        </w:r>
      </w:ins>
      <w:r w:rsidR="00C02D25">
        <w:t xml:space="preserve">also </w:t>
      </w:r>
      <w:del w:id="9" w:author="Matt Rouse" w:date="2014-10-28T16:02:00Z">
        <w:r w:rsidR="00C02D25" w:rsidDel="00D105DF">
          <w:delText>compensat</w:delText>
        </w:r>
        <w:r w:rsidR="0025256B" w:rsidDel="00D105DF">
          <w:delText xml:space="preserve">ing </w:delText>
        </w:r>
      </w:del>
      <w:ins w:id="10" w:author="Matt Rouse" w:date="2014-10-28T16:02:00Z">
        <w:r w:rsidR="00D105DF">
          <w:t xml:space="preserve">compensate </w:t>
        </w:r>
      </w:ins>
      <w:r w:rsidR="0025256B">
        <w:t xml:space="preserve">for the replaced </w:t>
      </w:r>
      <w:r w:rsidR="00C02D25">
        <w:t xml:space="preserve">wheat chromatin </w:t>
      </w:r>
      <w:r w:rsidR="002D569D">
        <w:fldChar w:fldCharType="begin"/>
      </w:r>
      <w:r w:rsidR="00C02D25">
        <w:instrText xml:space="preserve"> ADDIN EN.CITE &lt;EndNote&gt;&lt;Cite&gt;&lt;Author&gt;Danilova&lt;/Author&gt;&lt;Year&gt;2014&lt;/Year&gt;&lt;RecNum&gt;13&lt;/RecNum&gt;&lt;DisplayText&gt;(Danilova et al., 2014)&lt;/DisplayText&gt;&lt;record&gt;&lt;rec-number&gt;13&lt;/rec-number&gt;&lt;foreign-keys&gt;&lt;key app="EN" db-id="t52e5f9wev9fanesaazv5w2sztfs0tateepf" timestamp="1408645068"&gt;13&lt;/key&gt;&lt;key app="ENWeb" db-id=""&gt;0&lt;/key&gt;&lt;/foreign-keys&gt;&lt;ref-type name="Journal Article"&gt;17&lt;/ref-type&gt;&lt;contributors&gt;&lt;authors&gt;&lt;author&gt;Danilova, T. V.&lt;/author&gt;&lt;author&gt;Friebe, B.&lt;/author&gt;&lt;author&gt;Gill, B. S.&lt;/author&gt;&lt;/authors&gt;&lt;/contributors&gt;&lt;auth-address&gt;Department of Plant Pathology, Wheat Genetics Resource Center, Kansas State University, Manhattan, KS, 66506, USA.&lt;/auth-address&gt;&lt;titles&gt;&lt;title&gt;Development of a wheat single gene FISH map for analyzing homoeologous relationship and chromosomal rearrangements within the Triticeae&lt;/title&gt;&lt;secondary-title&gt;Theor Appl Genet&lt;/secondary-title&gt;&lt;alt-title&gt;TAG. Theoretical and applied genetics. Theoretische und angewandte Genetik&lt;/alt-title&gt;&lt;/titles&gt;&lt;periodical&gt;&lt;full-title&gt;Theor Appl Genet&lt;/full-title&gt;&lt;abbr-1&gt;TAG. Theoretical and applied genetics. Theoretische und angewandte Genetik&lt;/abbr-1&gt;&lt;/periodical&gt;&lt;alt-periodical&gt;&lt;full-title&gt;Theor Appl Genet&lt;/full-title&gt;&lt;abbr-1&gt;TAG. Theoretical and applied genetics. Theoretische und angewandte Genetik&lt;/abbr-1&gt;&lt;/alt-periodical&gt;&lt;pages&gt;715-30&lt;/pages&gt;&lt;volume&gt;127&lt;/volume&gt;&lt;number&gt;3&lt;/number&gt;&lt;dates&gt;&lt;year&gt;2014&lt;/year&gt;&lt;pub-dates&gt;&lt;date&gt;Mar&lt;/date&gt;&lt;/pub-dates&gt;&lt;/dates&gt;&lt;isbn&gt;1432-2242 (Electronic)&amp;#xD;0040-5752 (Linking)&lt;/isbn&gt;&lt;accession-num&gt;24408375&lt;/accession-num&gt;&lt;urls&gt;&lt;related-urls&gt;&lt;url&gt;http://www.ncbi.nlm.nih.gov/pubmed/24408375&lt;/url&gt;&lt;/related-urls&gt;&lt;/urls&gt;&lt;custom2&gt;3931928&lt;/custom2&gt;&lt;electronic-resource-num&gt;10.1007/s00122-013-2253-z&lt;/electronic-resource-num&gt;&lt;/record&gt;&lt;/Cite&gt;&lt;/EndNote&gt;</w:instrText>
      </w:r>
      <w:r w:rsidR="002D569D">
        <w:fldChar w:fldCharType="separate"/>
      </w:r>
      <w:r w:rsidR="00C02D25">
        <w:rPr>
          <w:noProof/>
        </w:rPr>
        <w:t>(Danilova et al., 2014)</w:t>
      </w:r>
      <w:r w:rsidR="002D569D">
        <w:fldChar w:fldCharType="end"/>
      </w:r>
      <w:r w:rsidR="007F4C02">
        <w:t>. A</w:t>
      </w:r>
      <w:r w:rsidR="00C02D25">
        <w:t>ccessions in the W. J. Sando collection tha</w:t>
      </w:r>
      <w:r w:rsidR="0025256B">
        <w:t>t have been examined cytogenetically</w:t>
      </w:r>
      <w:r w:rsidR="00C02D25">
        <w:t xml:space="preserve"> cont</w:t>
      </w:r>
      <w:r w:rsidR="00540377">
        <w:t>ain a variety of alien chromosome</w:t>
      </w:r>
      <w:r w:rsidR="00C02D25">
        <w:t xml:space="preserve"> </w:t>
      </w:r>
      <w:r w:rsidR="00540377">
        <w:t>complements</w:t>
      </w:r>
      <w:r w:rsidR="0025256B">
        <w:t>,</w:t>
      </w:r>
      <w:r w:rsidR="00540377">
        <w:t xml:space="preserve"> ranging</w:t>
      </w:r>
      <w:r w:rsidR="00C02D25">
        <w:t xml:space="preserve"> from wheat-alien whole-ar</w:t>
      </w:r>
      <w:r w:rsidR="00540377">
        <w:t xml:space="preserve">m translocations to full genomes </w:t>
      </w:r>
      <w:r w:rsidR="00C02D25">
        <w:t xml:space="preserve">derived from the </w:t>
      </w:r>
      <w:r w:rsidR="0025256B">
        <w:t xml:space="preserve">parental </w:t>
      </w:r>
      <w:r w:rsidR="00C02D25">
        <w:t xml:space="preserve">alien </w:t>
      </w:r>
      <w:r w:rsidR="0025256B">
        <w:t>species</w:t>
      </w:r>
      <w:r w:rsidR="00D11480">
        <w:t xml:space="preserve"> </w:t>
      </w:r>
      <w:r w:rsidR="002D569D">
        <w:fldChar w:fldCharType="begin"/>
      </w:r>
      <w:r w:rsidR="00D11480">
        <w:instrText xml:space="preserve"> ADDIN EN.CITE &lt;EndNote&gt;&lt;Cite&gt;&lt;Author&gt;Cox&lt;/Author&gt;&lt;Year&gt;2002&lt;/Year&gt;&lt;RecNum&gt;359&lt;/RecNum&gt;&lt;DisplayText&gt;(Cox et al., 2002)&lt;/DisplayText&gt;&lt;record&gt;&lt;rec-number&gt;359&lt;/rec-number&gt;&lt;foreign-keys&gt;&lt;key app="EN" db-id="t52e5f9wev9fanesaazv5w2sztfs0tateepf" timestamp="1410836802"&gt;359&lt;/key&gt;&lt;/foreign-keys&gt;&lt;ref-type name="Journal Article"&gt;17&lt;/ref-type&gt;&lt;contributors&gt;&lt;authors&gt;&lt;author&gt;Cox, C. M.&lt;/author&gt;&lt;author&gt;Murray, T. D.&lt;/author&gt;&lt;author&gt;Jones, S. S.&lt;/author&gt;&lt;/authors&gt;&lt;/contributors&gt;&lt;titles&gt;&lt;title&gt;Perennial wheat germ plasm lines resistant to eyespot, Cephalosporium stripe, and Wheat Streak Mosaic&lt;/title&gt;&lt;secondary-title&gt;Plant Disease&lt;/secondary-title&gt;&lt;/titles&gt;&lt;periodical&gt;&lt;full-title&gt;Plant Disease&lt;/full-title&gt;&lt;/periodical&gt;&lt;pages&gt;1043-1048&lt;/pages&gt;&lt;volume&gt;86&lt;/volume&gt;&lt;number&gt;9&lt;/number&gt;&lt;dates&gt;&lt;year&gt;2002&lt;/year&gt;&lt;pub-dates&gt;&lt;date&gt;2002/09/01&lt;/date&gt;&lt;/pub-dates&gt;&lt;/dates&gt;&lt;publisher&gt;Scientific Societies&lt;/publisher&gt;&lt;isbn&gt;0191-2917&lt;/isbn&gt;&lt;urls&gt;&lt;related-urls&gt;&lt;url&gt;http://dx.doi.org/10.1094/PDIS.2002.86.9.1043&lt;/url&gt;&lt;url&gt;http://apsjournals.apsnet.org/doi/pdfplus/10.1094/PDIS.2002.86.9.1043&lt;/url&gt;&lt;/related-urls&gt;&lt;/urls&gt;&lt;electronic-resource-num&gt;10.1094/PDIS.2002.86.9.1043&lt;/electronic-resource-num&gt;&lt;access-date&gt;2014/09/15&lt;/access-date&gt;&lt;/record&gt;&lt;/Cite&gt;&lt;/EndNote&gt;</w:instrText>
      </w:r>
      <w:r w:rsidR="002D569D">
        <w:fldChar w:fldCharType="separate"/>
      </w:r>
      <w:r w:rsidR="00D11480">
        <w:rPr>
          <w:noProof/>
        </w:rPr>
        <w:t>(Cox et al., 2002)</w:t>
      </w:r>
      <w:r w:rsidR="002D569D">
        <w:fldChar w:fldCharType="end"/>
      </w:r>
      <w:r w:rsidR="00D11480">
        <w:t>.</w:t>
      </w:r>
      <w:r w:rsidR="00C02D25">
        <w:t xml:space="preserve"> </w:t>
      </w:r>
      <w:r w:rsidR="00BD593E">
        <w:t xml:space="preserve">To successfully introgress an alien gene from this heterogeneous material </w:t>
      </w:r>
      <w:r w:rsidR="006F1B15">
        <w:t>it is necessary</w:t>
      </w:r>
      <w:r w:rsidR="00BD593E">
        <w:t xml:space="preserve"> to</w:t>
      </w:r>
      <w:r w:rsidR="006F1B15">
        <w:t xml:space="preserve"> determine</w:t>
      </w:r>
      <w:r w:rsidR="00BD593E">
        <w:t xml:space="preserve"> </w:t>
      </w:r>
      <w:r w:rsidR="006F1B15">
        <w:t>the number and identity of wheat</w:t>
      </w:r>
      <w:r w:rsidR="00BD593E">
        <w:t xml:space="preserve"> chromosomes </w:t>
      </w:r>
      <w:r w:rsidR="006F1B15">
        <w:t>that have</w:t>
      </w:r>
      <w:r w:rsidR="00BD593E">
        <w:t xml:space="preserve"> been replaced. Several methods exist to accomplish this.</w:t>
      </w:r>
    </w:p>
    <w:p w14:paraId="2133A33E" w14:textId="77777777" w:rsidR="006229B2" w:rsidRDefault="00931923" w:rsidP="00892481">
      <w:pPr>
        <w:spacing w:line="480" w:lineRule="auto"/>
      </w:pPr>
      <w:r>
        <w:tab/>
      </w:r>
      <w:r w:rsidR="00112A5D">
        <w:t xml:space="preserve">Giemsa </w:t>
      </w:r>
      <w:r w:rsidR="00680896">
        <w:t xml:space="preserve">C-banding takes advantage of the </w:t>
      </w:r>
      <w:r w:rsidR="00EA0153">
        <w:t>repeti</w:t>
      </w:r>
      <w:r w:rsidR="00EA274F">
        <w:t>ti</w:t>
      </w:r>
      <w:r w:rsidR="00542182">
        <w:t>ve,</w:t>
      </w:r>
      <w:r w:rsidR="00EA0153">
        <w:t xml:space="preserve"> adenine/thymine</w:t>
      </w:r>
      <w:r w:rsidR="00680896">
        <w:t xml:space="preserve"> enriched </w:t>
      </w:r>
      <w:r w:rsidR="00EA0153">
        <w:t>nature of</w:t>
      </w:r>
      <w:r w:rsidR="00680896">
        <w:t xml:space="preserve"> constitutive heter</w:t>
      </w:r>
      <w:r w:rsidR="00EA274F">
        <w:t>o</w:t>
      </w:r>
      <w:r w:rsidR="00680896">
        <w:t>ch</w:t>
      </w:r>
      <w:r w:rsidR="00EA0153">
        <w:t>romatin as a target for G</w:t>
      </w:r>
      <w:r w:rsidR="00680896">
        <w:t>iemsa stain</w:t>
      </w:r>
      <w:r w:rsidR="00EA274F">
        <w:t>ing</w:t>
      </w:r>
      <w:r w:rsidR="00680896">
        <w:t xml:space="preserve">. </w:t>
      </w:r>
      <w:r w:rsidR="00EA0153">
        <w:t>By denaturing the DNA of the chromosomes of interest and allowing for their reassociation, highly repetitive re</w:t>
      </w:r>
      <w:r w:rsidR="00EA274F">
        <w:t>gions reassociate faster and for</w:t>
      </w:r>
      <w:r w:rsidR="00EA0153">
        <w:t>m bands of darkly stained heterochromatin</w:t>
      </w:r>
      <w:r w:rsidR="000C01D7">
        <w:t xml:space="preserve"> </w:t>
      </w:r>
      <w:r w:rsidR="002D569D">
        <w:fldChar w:fldCharType="begin"/>
      </w:r>
      <w:r w:rsidR="000C01D7">
        <w:instrText xml:space="preserve"> ADDIN EN.CITE &lt;EndNote&gt;&lt;Cite&gt;&lt;Author&gt;Gill&lt;/Author&gt;&lt;Year&gt;1974&lt;/Year&gt;&lt;RecNum&gt;485&lt;/RecNum&gt;&lt;DisplayText&gt;(Gill &amp;amp; Kimber, 1974a)&lt;/DisplayText&gt;&lt;record&gt;&lt;rec-number&gt;485&lt;/rec-number&gt;&lt;foreign-keys&gt;&lt;key app="EN" db-id="t52e5f9wev9fanesaazv5w2sztfs0tateepf" timestamp="1411140982"&gt;485&lt;/key&gt;&lt;/foreign-keys&gt;&lt;ref-type name="Journal Article"&gt;17&lt;/ref-type&gt;&lt;contributors&gt;&lt;authors&gt;&lt;author&gt;Gill, Bikram S&lt;/author&gt;&lt;author&gt;Kimber, Gordon&lt;/author&gt;&lt;/authors&gt;&lt;/contributors&gt;&lt;titles&gt;&lt;title&gt;The Giemsa C-banded karyotype of rye&lt;/title&gt;&lt;secondary-title&gt;Proceedings of the National Academy of Sciences&lt;/secondary-title&gt;&lt;/titles&gt;&lt;periodical&gt;&lt;full-title&gt;Proceedings of the National Academy of Sciences&lt;/full-title&gt;&lt;/periodical&gt;&lt;pages&gt;1247-1249&lt;/pages&gt;&lt;volume&gt;71&lt;/volume&gt;&lt;number&gt;4&lt;/number&gt;&lt;dates&gt;&lt;year&gt;1974&lt;/year&gt;&lt;/dates&gt;&lt;isbn&gt;0027-8424&lt;/isbn&gt;&lt;urls&gt;&lt;related-urls&gt;&lt;url&gt;http://www.ncbi.nlm.nih.gov/pmc/articles/PMC388202/pdf/pnas00057-0241.pdf&lt;/url&gt;&lt;/related-urls&gt;&lt;/urls&gt;&lt;/record&gt;&lt;/Cite&gt;&lt;/EndNote&gt;</w:instrText>
      </w:r>
      <w:r w:rsidR="002D569D">
        <w:fldChar w:fldCharType="separate"/>
      </w:r>
      <w:r w:rsidR="000C01D7">
        <w:rPr>
          <w:noProof/>
        </w:rPr>
        <w:t>(Gill &amp; Kimber, 1974a)</w:t>
      </w:r>
      <w:r w:rsidR="002D569D">
        <w:fldChar w:fldCharType="end"/>
      </w:r>
      <w:r w:rsidR="00EA0153">
        <w:t xml:space="preserve">. </w:t>
      </w:r>
      <w:r w:rsidR="00EA274F">
        <w:t>The darkly stained regions result in a banding pattern that allows researchers to identify individual chromosomes and even chromosome arms.</w:t>
      </w:r>
      <w:r w:rsidR="00EA0153">
        <w:t xml:space="preserve"> </w:t>
      </w:r>
      <w:r w:rsidR="00EA274F">
        <w:t>Giemsa C-banding</w:t>
      </w:r>
      <w:r w:rsidR="00EA0153">
        <w:t xml:space="preserve"> was first developed in mamm</w:t>
      </w:r>
      <w:r>
        <w:t>a</w:t>
      </w:r>
      <w:r w:rsidR="00EA0153">
        <w:t>lian systems and subsequently applied to plant systems</w:t>
      </w:r>
      <w:r w:rsidR="001A7E71">
        <w:t xml:space="preserve"> </w:t>
      </w:r>
      <w:r w:rsidR="002D569D">
        <w:fldChar w:fldCharType="begin">
          <w:fldData xml:space="preserve">PEVuZE5vdGU+PENpdGU+PEF1dGhvcj5TZWFicmlnaHQ8L0F1dGhvcj48WWVhcj4xOTcxPC9ZZWFy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</w:fldData>
        </w:fldChar>
      </w:r>
      <w:r w:rsidR="001A7E71">
        <w:instrText xml:space="preserve"> ADDIN EN.CITE </w:instrText>
      </w:r>
      <w:r w:rsidR="002D569D">
        <w:fldChar w:fldCharType="begin">
          <w:fldData xml:space="preserve">PEVuZE5vdGU+PENpdGU+PEF1dGhvcj5TZWFicmlnaHQ8L0F1dGhvcj48WWVhcj4xOTcxPC9ZZWFy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</w:fldData>
        </w:fldChar>
      </w:r>
      <w:r w:rsidR="001A7E71">
        <w:instrText xml:space="preserve"> ADDIN EN.CITE.DATA </w:instrText>
      </w:r>
      <w:r w:rsidR="002D569D">
        <w:fldChar w:fldCharType="end"/>
      </w:r>
      <w:r w:rsidR="002D569D">
        <w:fldChar w:fldCharType="separate"/>
      </w:r>
      <w:r w:rsidR="001A7E71">
        <w:rPr>
          <w:noProof/>
        </w:rPr>
        <w:t>(Seabright, 1971, Wang &amp; Fedoroff, 1972, Merrick et al., 1973, Ray &amp; Hamerton, 1973, Gill &amp; Kimber, 1974a)</w:t>
      </w:r>
      <w:r w:rsidR="002D569D">
        <w:fldChar w:fldCharType="end"/>
      </w:r>
      <w:r w:rsidR="00EA0153">
        <w:t>. Giemsa C-banding is able to identify species-specific chromosomes and</w:t>
      </w:r>
      <w:r>
        <w:t xml:space="preserve"> has been used to identify segmented and whole alien chromosomes in hybrid wheat-alien lines</w:t>
      </w:r>
      <w:r w:rsidR="00952B50">
        <w:t xml:space="preserve"> </w:t>
      </w:r>
      <w:r w:rsidR="002D569D">
        <w:fldChar w:fldCharType="begin">
          <w:fldData xml:space="preserve">PEVuZE5vdGU+PENpdGU+PEF1dGhvcj5HaWxsPC9BdXRob3I+PFllYXI+MTk3NDwvWWVhcj48UmVj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</w:fldData>
        </w:fldChar>
      </w:r>
      <w:r w:rsidR="000C01D7">
        <w:instrText xml:space="preserve"> ADDIN EN.CITE </w:instrText>
      </w:r>
      <w:r w:rsidR="002D569D">
        <w:fldChar w:fldCharType="begin">
          <w:fldData xml:space="preserve">PEVuZE5vdGU+PENpdGU+PEF1dGhvcj5HaWxsPC9BdXRob3I+PFllYXI+MTk3NDwvWWVhcj48UmVj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</w:fldData>
        </w:fldChar>
      </w:r>
      <w:r w:rsidR="000C01D7">
        <w:instrText xml:space="preserve"> ADDIN EN.CITE.DATA </w:instrText>
      </w:r>
      <w:r w:rsidR="002D569D">
        <w:fldChar w:fldCharType="end"/>
      </w:r>
      <w:r w:rsidR="002D569D">
        <w:fldChar w:fldCharType="separate"/>
      </w:r>
      <w:r w:rsidR="000C01D7">
        <w:rPr>
          <w:noProof/>
        </w:rPr>
        <w:t>(Gill &amp; Kimber, 1974b, Friebe et al., 1989, Friebe et al., 1991)</w:t>
      </w:r>
      <w:r w:rsidR="002D569D">
        <w:fldChar w:fldCharType="end"/>
      </w:r>
      <w:r w:rsidR="00060FEB">
        <w:t>.</w:t>
      </w:r>
      <w:r w:rsidR="002071C7">
        <w:t xml:space="preserve"> </w:t>
      </w:r>
      <w:r w:rsidR="005F23B1">
        <w:t xml:space="preserve">Full wheat karyotypes were </w:t>
      </w:r>
      <w:del w:id="11" w:author="Matt Rouse" w:date="2014-10-28T16:04:00Z">
        <w:r w:rsidR="005F23B1" w:rsidDel="00D105DF">
          <w:delText xml:space="preserve">developed </w:delText>
        </w:r>
      </w:del>
      <w:ins w:id="12" w:author="Matt Rouse" w:date="2014-10-28T16:04:00Z">
        <w:r w:rsidR="00D105DF">
          <w:t xml:space="preserve">described </w:t>
        </w:r>
      </w:ins>
      <w:r w:rsidR="005F23B1">
        <w:t>in 1974 and 1983 but the karyotype and the accompanying nomenclature were not standardized until 1991</w:t>
      </w:r>
      <w:r w:rsidR="00542182">
        <w:t xml:space="preserve"> </w:t>
      </w:r>
      <w:r w:rsidR="002D569D">
        <w:fldChar w:fldCharType="begin">
          <w:fldData xml:space="preserve">PEVuZE5vdGU+PENpdGU+PEF1dGhvcj5HaWxsPC9BdXRob3I+PFllYXI+MTk3NDwvWWVhcj48UmVj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</w:fldData>
        </w:fldChar>
      </w:r>
      <w:r w:rsidR="005F23B1">
        <w:instrText xml:space="preserve"> ADDIN EN.CITE </w:instrText>
      </w:r>
      <w:r w:rsidR="002D569D">
        <w:fldChar w:fldCharType="begin">
          <w:fldData xml:space="preserve">PEVuZE5vdGU+PENpdGU+PEF1dGhvcj5HaWxsPC9BdXRob3I+PFllYXI+MTk3NDwvWWVhcj48UmVj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</w:fldData>
        </w:fldChar>
      </w:r>
      <w:r w:rsidR="005F23B1">
        <w:instrText xml:space="preserve"> ADDIN EN.CITE.DATA </w:instrText>
      </w:r>
      <w:r w:rsidR="002D569D">
        <w:fldChar w:fldCharType="end"/>
      </w:r>
      <w:r w:rsidR="002D569D">
        <w:fldChar w:fldCharType="separate"/>
      </w:r>
      <w:r w:rsidR="005F23B1">
        <w:rPr>
          <w:noProof/>
        </w:rPr>
        <w:t>(Gill &amp; Kimber, 1974b, Lukaszewski &amp; Gustafson, 1983, Gill et al., 1991)</w:t>
      </w:r>
      <w:r w:rsidR="002D569D">
        <w:fldChar w:fldCharType="end"/>
      </w:r>
      <w:r w:rsidR="002071C7">
        <w:t>. In 1997 an alternative karyotype was developed using dual stain fluo</w:t>
      </w:r>
      <w:r w:rsidR="007F4C02">
        <w:t xml:space="preserve">rescence in situ hybridization or </w:t>
      </w:r>
      <w:r w:rsidR="002071C7">
        <w:t xml:space="preserve">FISH </w:t>
      </w:r>
      <w:r w:rsidR="002D569D">
        <w:fldChar w:fldCharType="begin"/>
      </w:r>
      <w:r w:rsidR="002071C7">
        <w:instrText xml:space="preserve"> ADDIN EN.CITE &lt;EndNote&gt;&lt;Cite&gt;&lt;Author&gt;Pedersen&lt;/Author&gt;&lt;Year&gt;1997&lt;/Year&gt;&lt;RecNum&gt;467&lt;/RecNum&gt;&lt;DisplayText&gt;(Pedersen &amp;amp; Langridge, 1997)&lt;/DisplayText&gt;&lt;record&gt;&lt;rec-number&gt;467&lt;/rec-number&gt;&lt;foreign-keys&gt;&lt;key app="EN" db-id="t52e5f9wev9fanesaazv5w2sztfs0tateepf" timestamp="1411058373"&gt;467&lt;/key&gt;&lt;/foreign-keys&gt;&lt;ref-type name="Journal Article"&gt;17&lt;/ref-type&gt;&lt;contributors&gt;&lt;authors&gt;&lt;author&gt;Pedersen, C.&lt;/author&gt;&lt;author&gt;Langridge, P.&lt;/author&gt;&lt;/authors&gt;&lt;/contributors&gt;&lt;titles&gt;&lt;title&gt;Identification of the entire chromosome complement of bread wheat by two-colour FISH&lt;/title&gt;&lt;secondary-title&gt;Genome&lt;/secondary-title&gt;&lt;/titles&gt;&lt;periodical&gt;&lt;full-title&gt;Genome&lt;/full-title&gt;&lt;abbr-1&gt;Genome / National Research Council Canada = Genome / Conseil national de recherches Canada&lt;/abbr-1&gt;&lt;/periodical&gt;&lt;pages&gt;589-593&lt;/pages&gt;&lt;volume&gt;40&lt;/volume&gt;&lt;number&gt;5&lt;/number&gt;&lt;dates&gt;&lt;year&gt;1997&lt;/year&gt;&lt;pub-dates&gt;&lt;date&gt;1997/10/01&lt;/date&gt;&lt;/pub-dates&gt;&lt;/dates&gt;&lt;publisher&gt;NRC Research Press&lt;/publisher&gt;&lt;isbn&gt;0831-2796&lt;/isbn&gt;&lt;urls&gt;&lt;related-urls&gt;&lt;url&gt;http://dx.doi.org/10.1139/g97-077&lt;/url&gt;&lt;url&gt;http://www.nrcresearchpress.com/doi/pdfplus/10.1139/g97-077&lt;/url&gt;&lt;/related-urls&gt;&lt;/urls&gt;&lt;electronic-resource-num&gt;10.1139/g97-077&lt;/electronic-resource-num&gt;&lt;access-date&gt;2014/09/18&lt;/access-date&gt;&lt;/record&gt;&lt;/Cite&gt;&lt;/EndNote&gt;</w:instrText>
      </w:r>
      <w:r w:rsidR="002D569D">
        <w:fldChar w:fldCharType="separate"/>
      </w:r>
      <w:r w:rsidR="002071C7">
        <w:rPr>
          <w:noProof/>
        </w:rPr>
        <w:t>(Pedersen &amp; Langridge, 1997)</w:t>
      </w:r>
      <w:r w:rsidR="002D569D">
        <w:fldChar w:fldCharType="end"/>
      </w:r>
      <w:r w:rsidR="007F4C02">
        <w:t xml:space="preserve">. </w:t>
      </w:r>
      <w:r w:rsidR="006229B2">
        <w:t xml:space="preserve">All of these developments were huge steps forward in </w:t>
      </w:r>
      <w:r w:rsidR="001840D0">
        <w:t>wheat</w:t>
      </w:r>
      <w:r w:rsidR="006229B2">
        <w:t xml:space="preserve"> cytogenetic re</w:t>
      </w:r>
      <w:r w:rsidR="00542182">
        <w:t>search but exhibited</w:t>
      </w:r>
      <w:r w:rsidR="000E2A1B">
        <w:t xml:space="preserve"> limitations such as the inability to simultaneously identify chromosomes and map DNA sequences of interest.</w:t>
      </w:r>
    </w:p>
    <w:p w14:paraId="550A4735" w14:textId="77777777" w:rsidR="003D1C36" w:rsidRPr="008B61FF" w:rsidRDefault="00B81C71" w:rsidP="00892481">
      <w:pPr>
        <w:spacing w:line="480" w:lineRule="auto"/>
      </w:pPr>
      <w:r>
        <w:tab/>
        <w:t>In situ DNA hybridization</w:t>
      </w:r>
      <w:r w:rsidR="00F2545B">
        <w:t xml:space="preserve"> (ISH)</w:t>
      </w:r>
      <w:r>
        <w:t xml:space="preserve"> was</w:t>
      </w:r>
      <w:r w:rsidR="00B70DDC">
        <w:t xml:space="preserve"> first</w:t>
      </w:r>
      <w:r>
        <w:t xml:space="preserve"> developed in the late 1960’s</w:t>
      </w:r>
      <w:r w:rsidR="00B70DDC">
        <w:t xml:space="preserve"> </w:t>
      </w:r>
      <w:r w:rsidR="002D569D">
        <w:fldChar w:fldCharType="begin">
          <w:fldData xml:space="preserve">PEVuZE5vdGU+PENpdGU+PEF1dGhvcj5HYWxsPC9BdXRob3I+PFllYXI+MTk2OTwvWWVhcj48UmVj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</w:fldData>
        </w:fldChar>
      </w:r>
      <w:r w:rsidR="004B5549">
        <w:instrText xml:space="preserve"> ADDIN EN.CITE </w:instrText>
      </w:r>
      <w:r w:rsidR="002D569D">
        <w:fldChar w:fldCharType="begin">
          <w:fldData xml:space="preserve">PEVuZE5vdGU+PENpdGU+PEF1dGhvcj5HYWxsPC9BdXRob3I+PFllYXI+MTk2OTwvWWVhcj48UmVj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</w:fldData>
        </w:fldChar>
      </w:r>
      <w:r w:rsidR="004B5549">
        <w:instrText xml:space="preserve"> ADDIN EN.CITE.DATA </w:instrText>
      </w:r>
      <w:r w:rsidR="002D569D">
        <w:fldChar w:fldCharType="end"/>
      </w:r>
      <w:r w:rsidR="002D569D">
        <w:fldChar w:fldCharType="separate"/>
      </w:r>
      <w:r w:rsidR="00B70DDC">
        <w:rPr>
          <w:noProof/>
        </w:rPr>
        <w:t>(Gall &amp; Pardue, 1969, John et al., 1969)</w:t>
      </w:r>
      <w:r w:rsidR="002D569D">
        <w:fldChar w:fldCharType="end"/>
      </w:r>
      <w:r w:rsidR="00B70DDC">
        <w:t xml:space="preserve">.  The first </w:t>
      </w:r>
      <w:r w:rsidR="00BA600E">
        <w:t xml:space="preserve">ISH </w:t>
      </w:r>
      <w:r w:rsidR="00B70DDC">
        <w:t xml:space="preserve">techniques depended on radiation for probe labeling and signal detection but </w:t>
      </w:r>
      <w:r w:rsidR="00BA600E">
        <w:t xml:space="preserve">were soon replaced by enzymatic methods </w:t>
      </w:r>
      <w:r w:rsidR="000E2A1B">
        <w:t>that allowed for higher resolution, decreased time requirement</w:t>
      </w:r>
      <w:r w:rsidR="001840D0">
        <w:t>s</w:t>
      </w:r>
      <w:r w:rsidR="000E2A1B">
        <w:t>, and long-term stability of the labels</w:t>
      </w:r>
      <w:r w:rsidR="00B70DDC">
        <w:t xml:space="preserve"> </w:t>
      </w:r>
      <w:r w:rsidR="002D569D">
        <w:fldChar w:fldCharType="begin"/>
      </w:r>
      <w:r w:rsidR="004B5549">
        <w:instrText xml:space="preserve"> ADDIN EN.CITE &lt;EndNote&gt;&lt;Cite&gt;&lt;Author&gt;Langer-Safer&lt;/Author&gt;&lt;Year&gt;1982&lt;/Year&gt;&lt;RecNum&gt;473&lt;/RecNum&gt;&lt;DisplayText&gt;(Langer-Safer et al., 1982)&lt;/DisplayText&gt;&lt;record&gt;&lt;rec-number&gt;473&lt;/rec-number&gt;&lt;foreign-keys&gt;&lt;key app="EN" db-id="t52e5f9wev9fanesaazv5w2sztfs0tateepf" timestamp="1411067125"&gt;473&lt;/key&gt;&lt;/foreign-keys&gt;&lt;ref-type name="Journal Article"&gt;17&lt;/ref-type&gt;&lt;contributors&gt;&lt;authors&gt;&lt;author&gt;Langer-Safer, P R&lt;/author&gt;&lt;author&gt;Levine, M&lt;/author&gt;&lt;author&gt;Ward, D C&lt;/author&gt;&lt;/authors&gt;&lt;/contributors&gt;&lt;titles&gt;&lt;title&gt;Immunological method for mapping genes on Drosophila polytene chromosomes&lt;/title&gt;&lt;secondary-title&gt;Proceedings of the National Academy of Sciences&lt;/secondary-title&gt;&lt;/titles&gt;&lt;periodical&gt;&lt;full-title&gt;Proceedings of the National Academy of Sciences&lt;/full-title&gt;&lt;/periodical&gt;&lt;pages&gt;4381-4385&lt;/pages&gt;&lt;volume&gt;79&lt;/volume&gt;&lt;number&gt;14&lt;/number&gt;&lt;dates&gt;&lt;year&gt;1982&lt;/year&gt;&lt;pub-dates&gt;&lt;date&gt;July 1, 1982&lt;/date&gt;&lt;/pub-dates&gt;&lt;/dates&gt;&lt;urls&gt;&lt;related-urls&gt;&lt;url&gt;http://www.pnas.org/content/79/14/4381.abstract&lt;/url&gt;&lt;url&gt;http://www.pnas.org/content/79/14/4381.full.pdf&lt;/url&gt;&lt;/related-urls&gt;&lt;/urls&gt;&lt;/record&gt;&lt;/Cite&gt;&lt;/EndNote&gt;</w:instrText>
      </w:r>
      <w:r w:rsidR="002D569D">
        <w:fldChar w:fldCharType="separate"/>
      </w:r>
      <w:r w:rsidR="00B70DDC">
        <w:rPr>
          <w:noProof/>
        </w:rPr>
        <w:t>(Langer-Safer et al., 1982)</w:t>
      </w:r>
      <w:r w:rsidR="002D569D">
        <w:fldChar w:fldCharType="end"/>
      </w:r>
      <w:r w:rsidR="00B70DDC">
        <w:t>.</w:t>
      </w:r>
      <w:r w:rsidR="009B418E">
        <w:t xml:space="preserve"> </w:t>
      </w:r>
      <w:r w:rsidR="00BA600E">
        <w:t>Fluorescence-based ISH</w:t>
      </w:r>
      <w:r w:rsidR="001840D0">
        <w:t xml:space="preserve"> methods, now known as FISH, have</w:t>
      </w:r>
      <w:r w:rsidR="00BA600E">
        <w:t xml:space="preserve"> several advantages over enzymatic-based ISH in that multiple probes </w:t>
      </w:r>
      <w:r w:rsidR="001840D0">
        <w:t>can</w:t>
      </w:r>
      <w:r w:rsidR="00BA600E">
        <w:t xml:space="preserve"> be i</w:t>
      </w:r>
      <w:r w:rsidR="001840D0">
        <w:t>maged at the same time</w:t>
      </w:r>
      <w:r w:rsidR="00BA600E">
        <w:t xml:space="preserve"> and analyzed using </w:t>
      </w:r>
      <w:r w:rsidR="004B5549">
        <w:t>imaging</w:t>
      </w:r>
      <w:r w:rsidR="00BA600E">
        <w:t xml:space="preserve"> </w:t>
      </w:r>
      <w:r w:rsidR="00AD79FF">
        <w:t xml:space="preserve">technology </w:t>
      </w:r>
      <w:r w:rsidR="002D569D">
        <w:fldChar w:fldCharType="begin">
          <w:fldData xml:space="preserve">PEVuZE5vdGU+PENpdGU+PEF1dGhvcj5KaWFuZzwvQXV0aG9yPjxZZWFyPjE5OTQ8L1llYXI+PFJl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</w:fldData>
        </w:fldChar>
      </w:r>
      <w:r w:rsidR="00AD79FF">
        <w:instrText xml:space="preserve"> ADDIN EN.CITE </w:instrText>
      </w:r>
      <w:r w:rsidR="002D569D">
        <w:fldChar w:fldCharType="begin">
          <w:fldData xml:space="preserve">PEVuZE5vdGU+PENpdGU+PEF1dGhvcj5KaWFuZzwvQXV0aG9yPjxZZWFyPjE5OTQ8L1llYXI+PFJl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</w:fldData>
        </w:fldChar>
      </w:r>
      <w:r w:rsidR="00AD79FF">
        <w:instrText xml:space="preserve"> ADDIN EN.CITE.DATA </w:instrText>
      </w:r>
      <w:r w:rsidR="002D569D">
        <w:fldChar w:fldCharType="end"/>
      </w:r>
      <w:r w:rsidR="002D569D">
        <w:fldChar w:fldCharType="separate"/>
      </w:r>
      <w:r w:rsidR="00AD79FF">
        <w:rPr>
          <w:noProof/>
        </w:rPr>
        <w:t>(Jiang &amp; Gill, 1994)</w:t>
      </w:r>
      <w:r w:rsidR="002D569D">
        <w:fldChar w:fldCharType="end"/>
      </w:r>
      <w:r w:rsidR="00BA600E">
        <w:t xml:space="preserve">. </w:t>
      </w:r>
      <w:r w:rsidR="00F2545B">
        <w:t xml:space="preserve">ISH was first used in plants by </w:t>
      </w:r>
      <w:r w:rsidR="002D569D">
        <w:fldChar w:fldCharType="begin"/>
      </w:r>
      <w:r w:rsidR="00F2545B">
        <w:instrText xml:space="preserve"> ADDIN EN.CITE &lt;EndNote&gt;&lt;Cite AuthorYear="1"&gt;&lt;Author&gt;Rayburn&lt;/Author&gt;&lt;Year&gt;1985&lt;/Year&gt;&lt;RecNum&gt;475&lt;/RecNum&gt;&lt;DisplayText&gt;Rayburn and Gill (1985)&lt;/DisplayText&gt;&lt;record&gt;&lt;rec-number&gt;475&lt;/rec-number&gt;&lt;foreign-keys&gt;&lt;key app="EN" db-id="t52e5f9wev9fanesaazv5w2sztfs0tateepf" timestamp="1411069776"&gt;475&lt;/key&gt;&lt;/foreign-keys&gt;&lt;ref-type name="Journal Article"&gt;17&lt;/ref-type&gt;&lt;contributors&gt;&lt;authors&gt;&lt;author&gt;Rayburn, AL&lt;/author&gt;&lt;author&gt;Gill, BS&lt;/author&gt;&lt;/authors&gt;&lt;/contributors&gt;&lt;titles&gt;&lt;title&gt;Use of biotin-labeled probes to map specific DNA sequences on wheat chromosomes&lt;/title&gt;&lt;secondary-title&gt;Journal of Heredity&lt;/secondary-title&gt;&lt;/titles&gt;&lt;periodical&gt;&lt;full-title&gt;Journal of Heredity&lt;/full-title&gt;&lt;/periodical&gt;&lt;pages&gt;78-81&lt;/pages&gt;&lt;volume&gt;76&lt;/volume&gt;&lt;number&gt;2&lt;/number&gt;&lt;dates&gt;&lt;year&gt;1985&lt;/year&gt;&lt;/dates&gt;&lt;isbn&gt;0022-1503&lt;/isbn&gt;&lt;urls&gt;&lt;/urls&gt;&lt;/record&gt;&lt;/Cite&gt;&lt;/EndNote&gt;</w:instrText>
      </w:r>
      <w:r w:rsidR="002D569D">
        <w:fldChar w:fldCharType="separate"/>
      </w:r>
      <w:r w:rsidR="00F2545B">
        <w:rPr>
          <w:noProof/>
        </w:rPr>
        <w:t>Rayburn and Gill (1985)</w:t>
      </w:r>
      <w:r w:rsidR="002D569D">
        <w:fldChar w:fldCharType="end"/>
      </w:r>
      <w:r w:rsidR="00F2545B">
        <w:t xml:space="preserve"> to map specific DNA sequences to their position</w:t>
      </w:r>
      <w:r w:rsidR="001840D0">
        <w:t>s</w:t>
      </w:r>
      <w:r w:rsidR="00F2545B">
        <w:t xml:space="preserve"> on wheat chromosomes.</w:t>
      </w:r>
      <w:r w:rsidR="00AD79FF">
        <w:t xml:space="preserve"> </w:t>
      </w:r>
      <w:r w:rsidR="004B5549">
        <w:t xml:space="preserve">A FISH karyotype of wheat chromosomes was developed by </w:t>
      </w:r>
      <w:r w:rsidR="002D569D">
        <w:fldChar w:fldCharType="begin"/>
      </w:r>
      <w:r w:rsidR="004B5549">
        <w:instrText xml:space="preserve"> ADDIN EN.CITE &lt;EndNote&gt;&lt;Cite AuthorYear="1"&gt;&lt;Author&gt;Pedersen&lt;/Author&gt;&lt;Year&gt;1997&lt;/Year&gt;&lt;RecNum&gt;467&lt;/RecNum&gt;&lt;DisplayText&gt;Pedersen and Langridge (1997)&lt;/DisplayText&gt;&lt;record&gt;&lt;rec-number&gt;467&lt;/rec-number&gt;&lt;foreign-keys&gt;&lt;key app="EN" db-id="t52e5f9wev9fanesaazv5w2sztfs0tateepf" timestamp="1411058373"&gt;467&lt;/key&gt;&lt;/foreign-keys&gt;&lt;ref-type name="Journal Article"&gt;17&lt;/ref-type&gt;&lt;contributors&gt;&lt;authors&gt;&lt;author&gt;Pedersen, C.&lt;/author&gt;&lt;author&gt;Langridge, P.&lt;/author&gt;&lt;/authors&gt;&lt;/contributors&gt;&lt;titles&gt;&lt;title&gt;Identification of the entire chromosome complement of bread wheat by two-colour FISH&lt;/title&gt;&lt;secondary-title&gt;Genome&lt;/secondary-title&gt;&lt;/titles&gt;&lt;periodical&gt;&lt;full-title&gt;Genome&lt;/full-title&gt;&lt;abbr-1&gt;Genome / National Research Council Canada = Genome / Conseil national de recherches Canada&lt;/abbr-1&gt;&lt;/periodical&gt;&lt;pages&gt;589-593&lt;/pages&gt;&lt;volume&gt;40&lt;/volume&gt;&lt;number&gt;5&lt;/number&gt;&lt;dates&gt;&lt;year&gt;1997&lt;/year&gt;&lt;pub-dates&gt;&lt;date&gt;1997/10/01&lt;/date&gt;&lt;/pub-dates&gt;&lt;/dates&gt;&lt;publisher&gt;NRC Research Press&lt;/publisher&gt;&lt;isbn&gt;0831-2796&lt;/isbn&gt;&lt;urls&gt;&lt;related-urls&gt;&lt;url&gt;http://dx.doi.org/10.1139/g97-077&lt;/url&gt;&lt;url&gt;http://www.nrcresearchpress.com/doi/pdfplus/10.1139/g97-077&lt;/url&gt;&lt;/related-urls&gt;&lt;/urls&gt;&lt;electronic-resource-num&gt;10.1139/g97-077&lt;/electronic-resource-num&gt;&lt;access-date&gt;2014/09/18&lt;/access-date&gt;&lt;/record&gt;&lt;/Cite&gt;&lt;/EndNote&gt;</w:instrText>
      </w:r>
      <w:r w:rsidR="002D569D">
        <w:fldChar w:fldCharType="separate"/>
      </w:r>
      <w:r w:rsidR="004B5549">
        <w:rPr>
          <w:noProof/>
        </w:rPr>
        <w:t>Pedersen and Langridge (1997)</w:t>
      </w:r>
      <w:r w:rsidR="002D569D">
        <w:fldChar w:fldCharType="end"/>
      </w:r>
      <w:r w:rsidR="004B5549">
        <w:t xml:space="preserve">. </w:t>
      </w:r>
      <w:r w:rsidR="008B61FF">
        <w:t xml:space="preserve">This karyotype was based </w:t>
      </w:r>
      <w:r w:rsidR="00B40B48">
        <w:t xml:space="preserve">on </w:t>
      </w:r>
      <w:r w:rsidR="008B61FF">
        <w:t>fluorescent probes designed</w:t>
      </w:r>
      <w:r w:rsidR="00B40B48">
        <w:t xml:space="preserve"> to</w:t>
      </w:r>
      <w:r w:rsidR="008B61FF">
        <w:t xml:space="preserve"> hybridize with GAA-satellite sequence</w:t>
      </w:r>
      <w:r w:rsidR="00B40B48">
        <w:t>s</w:t>
      </w:r>
      <w:r w:rsidR="008B61FF">
        <w:t xml:space="preserve"> and pAs1 sequence</w:t>
      </w:r>
      <w:r w:rsidR="00B40B48">
        <w:t>s</w:t>
      </w:r>
      <w:r w:rsidR="008B61FF">
        <w:t xml:space="preserve">. </w:t>
      </w:r>
      <w:r w:rsidR="00B40B48">
        <w:t xml:space="preserve">GAA-satellite DNA probes created major bands in all B genome chromosomes with minor sites in A and D genome chromosomes, excluding chromosomes 1A, 4D, 5D, and 6D </w:t>
      </w:r>
      <w:r w:rsidR="002D569D">
        <w:fldChar w:fldCharType="begin"/>
      </w:r>
      <w:r w:rsidR="00B40B48">
        <w:instrText xml:space="preserve"> ADDIN EN.CITE &lt;EndNote&gt;&lt;Cite&gt;&lt;Author&gt;Dennis&lt;/Author&gt;&lt;Year&gt;1980&lt;/Year&gt;&lt;RecNum&gt;493&lt;/RecNum&gt;&lt;DisplayText&gt;(Dennis et al., 1980)&lt;/DisplayText&gt;&lt;record&gt;&lt;rec-number&gt;493&lt;/rec-number&gt;&lt;foreign-keys&gt;&lt;key app="EN" db-id="t52e5f9wev9fanesaazv5w2sztfs0tateepf" timestamp="1411147231"&gt;493&lt;/key&gt;&lt;/foreign-keys&gt;&lt;ref-type name="Journal Article"&gt;17&lt;/ref-type&gt;&lt;contributors&gt;&lt;authors&gt;&lt;author&gt;Dennis, E. S.&lt;/author&gt;&lt;author&gt;Gerlach, W. L.&lt;/author&gt;&lt;author&gt;Peacock, W. J.&lt;/author&gt;&lt;/authors&gt;&lt;/contributors&gt;&lt;auth-address&gt;DENNIS, ES (reprint author), CSIRO,DIV PLANT IND,POB 1600,CANBERRA,ACT 2601,AUSTRALIA.&lt;/auth-address&gt;&lt;titles&gt;&lt;title&gt;Identical polypyrimidine-polypurine satellite DNAs in wheat and barley&lt;/title&gt;&lt;secondary-title&gt;Heredity&lt;/secondary-title&gt;&lt;alt-title&gt;Heredity&lt;/alt-title&gt;&lt;/titles&gt;&lt;periodical&gt;&lt;full-title&gt;Heredity&lt;/full-title&gt;&lt;/periodical&gt;&lt;alt-periodical&gt;&lt;full-title&gt;Heredity&lt;/full-title&gt;&lt;/alt-periodical&gt;&lt;pages&gt;349-&amp;amp;&lt;/pages&gt;&lt;volume&gt;44&lt;/volume&gt;&lt;number&gt;JUN&lt;/number&gt;&lt;keywords&gt;&lt;keyword&gt;Ecology&lt;/keyword&gt;&lt;keyword&gt;Evolutionary Biology&lt;/keyword&gt;&lt;keyword&gt;Genetics &amp;amp; Heredity&lt;/keyword&gt;&lt;/keywords&gt;&lt;dates&gt;&lt;year&gt;1980&lt;/year&gt;&lt;/dates&gt;&lt;isbn&gt;0018-067X&lt;/isbn&gt;&lt;accession-num&gt;WOS:A1980KC08300007&lt;/accession-num&gt;&lt;work-type&gt;Article&lt;/work-type&gt;&lt;urls&gt;&lt;related-urls&gt;&lt;url&gt;&amp;lt;Go to ISI&amp;gt;://WOS:A1980KC08300007&lt;/url&gt;&lt;url&gt;http://www.nature.com/hdy/journal/v44/n3/pdf/hdy198033a.pdf&lt;/url&gt;&lt;/related-urls&gt;&lt;/urls&gt;&lt;electronic-resource-num&gt;10.1038/hdy.1980.33&lt;/electronic-resource-num&gt;&lt;language&gt;English&lt;/language&gt;&lt;/record&gt;&lt;/Cite&gt;&lt;/EndNote&gt;</w:instrText>
      </w:r>
      <w:r w:rsidR="002D569D">
        <w:fldChar w:fldCharType="separate"/>
      </w:r>
      <w:r w:rsidR="00B40B48">
        <w:rPr>
          <w:noProof/>
        </w:rPr>
        <w:t>(Dennis et al., 1980)</w:t>
      </w:r>
      <w:r w:rsidR="002D569D">
        <w:fldChar w:fldCharType="end"/>
      </w:r>
      <w:r w:rsidR="00B40B48">
        <w:t xml:space="preserve"> . The paucity of major GAA-banding sites in the D genome led to the development of the pAs1 probe detected in</w:t>
      </w:r>
      <w:r w:rsidR="008B61FF">
        <w:t xml:space="preserve"> </w:t>
      </w:r>
      <w:r w:rsidR="008B61FF">
        <w:rPr>
          <w:i/>
        </w:rPr>
        <w:t>Aegilops squarrosa</w:t>
      </w:r>
      <w:r w:rsidR="00542182">
        <w:t xml:space="preserve">, </w:t>
      </w:r>
      <w:r w:rsidR="001840D0">
        <w:t>wheat’s</w:t>
      </w:r>
      <w:r w:rsidR="00542182">
        <w:t xml:space="preserve"> D-genome donor</w:t>
      </w:r>
      <w:r w:rsidR="008B61FF">
        <w:rPr>
          <w:i/>
        </w:rPr>
        <w:t xml:space="preserve"> </w:t>
      </w:r>
      <w:r w:rsidR="002D569D" w:rsidRPr="008B61FF">
        <w:fldChar w:fldCharType="begin"/>
      </w:r>
      <w:r w:rsidR="008B61FF" w:rsidRPr="008B61FF">
        <w:instrText xml:space="preserve"> ADDIN EN.CITE &lt;EndNote&gt;&lt;Cite&gt;&lt;Author&gt;Rayburn&lt;/Author&gt;&lt;Year&gt;1986&lt;/Year&gt;&lt;RecNum&gt;492&lt;/RecNum&gt;&lt;DisplayText&gt;(Rayburn &amp;amp; Gill, 1986)&lt;/DisplayText&gt;&lt;record&gt;&lt;rec-number&gt;492&lt;/rec-number&gt;&lt;foreign-keys&gt;&lt;key app="EN" db-id="t52e5f9wev9fanesaazv5w2sztfs0tateepf" timestamp="1411146559"&gt;492&lt;/key&gt;&lt;/foreign-keys&gt;&lt;ref-type name="Journal Article"&gt;17&lt;/ref-type&gt;&lt;contributors&gt;&lt;authors&gt;&lt;author&gt;Rayburn, A Lane&lt;/author&gt;&lt;author&gt;Gill, Bikram S&lt;/author&gt;&lt;/authors&gt;&lt;/contributors&gt;&lt;titles&gt;&lt;title&gt;&lt;style face="normal" font="default" size="100%"&gt;Isolation of a D-genome specific repeated DNA sequence from &lt;/style&gt;&lt;style face="italic" font="default" size="100%"&gt;Aegilops squarrosa&lt;/style&gt;&lt;/title&gt;&lt;secondary-title&gt;Plant Molecular Biology Reporter&lt;/secondary-title&gt;&lt;/titles&gt;&lt;periodical&gt;&lt;full-title&gt;Plant Molecular Biology Reporter&lt;/full-title&gt;&lt;/periodical&gt;&lt;pages&gt;102-109&lt;/pages&gt;&lt;volume&gt;4&lt;/volume&gt;&lt;number&gt;2&lt;/number&gt;&lt;dates&gt;&lt;year&gt;1986&lt;/year&gt;&lt;/dates&gt;&lt;isbn&gt;0735-9640&lt;/isbn&gt;&lt;urls&gt;&lt;/urls&gt;&lt;/record&gt;&lt;/Cite&gt;&lt;/EndNote&gt;</w:instrText>
      </w:r>
      <w:r w:rsidR="002D569D" w:rsidRPr="008B61FF">
        <w:fldChar w:fldCharType="separate"/>
      </w:r>
      <w:r w:rsidR="008B61FF" w:rsidRPr="008B61FF">
        <w:t>(Rayburn &amp; Gill, 1986)</w:t>
      </w:r>
      <w:r w:rsidR="002D569D" w:rsidRPr="008B61FF">
        <w:fldChar w:fldCharType="end"/>
      </w:r>
      <w:r w:rsidR="008B61FF">
        <w:t>.</w:t>
      </w:r>
    </w:p>
    <w:p w14:paraId="065A9340" w14:textId="77777777" w:rsidR="00B81C71" w:rsidRPr="00315FD2" w:rsidRDefault="00AD79FF" w:rsidP="00315FD2">
      <w:pPr>
        <w:spacing w:line="480" w:lineRule="auto"/>
        <w:ind w:firstLine="720"/>
      </w:pPr>
      <w:r>
        <w:t>Genomic in situ hybridization (GISH) was developed</w:t>
      </w:r>
      <w:r w:rsidR="0063075A">
        <w:t xml:space="preserve"> soon after the advent of FISH </w:t>
      </w:r>
      <w:r w:rsidR="002D569D">
        <w:fldChar w:fldCharType="begin">
          <w:fldData xml:space="preserve">PEVuZE5vdGU+PENpdGU+PEF1dGhvcj5EdXJuYW08L0F1dGhvcj48WWVhcj4xOTg1PC9ZZWFyPjxS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=
</w:fldData>
        </w:fldChar>
      </w:r>
      <w:r w:rsidR="0063075A">
        <w:instrText xml:space="preserve"> ADDIN EN.CITE </w:instrText>
      </w:r>
      <w:r w:rsidR="002D569D">
        <w:fldChar w:fldCharType="begin">
          <w:fldData xml:space="preserve">PEVuZE5vdGU+PENpdGU+PEF1dGhvcj5EdXJuYW08L0F1dGhvcj48WWVhcj4xOTg1PC9ZZWFyPjxS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=
</w:fldData>
        </w:fldChar>
      </w:r>
      <w:r w:rsidR="0063075A">
        <w:instrText xml:space="preserve"> ADDIN EN.CITE.DATA </w:instrText>
      </w:r>
      <w:r w:rsidR="002D569D">
        <w:fldChar w:fldCharType="end"/>
      </w:r>
      <w:r w:rsidR="002D569D">
        <w:fldChar w:fldCharType="separate"/>
      </w:r>
      <w:r w:rsidR="0063075A">
        <w:rPr>
          <w:noProof/>
        </w:rPr>
        <w:t>(Durnam et al., 1985, Pinkel et al., 1986, Le et al., 1989)</w:t>
      </w:r>
      <w:r w:rsidR="002D569D">
        <w:fldChar w:fldCharType="end"/>
      </w:r>
      <w:r w:rsidR="0063075A">
        <w:t>. GISH allows the detection of species specific chromosomes by using total genomic DNA of one of the parents of the hybrid offspring to determine which chromosomes or portions of chromosomes belong to that specific parent.</w:t>
      </w:r>
      <w:r>
        <w:t xml:space="preserve"> </w:t>
      </w:r>
      <w:commentRangeStart w:id="13"/>
      <w:r w:rsidR="00315FD2">
        <w:t>We were able to combine FISH and GISH to simultaneously identify wheat chromosomes present i</w:t>
      </w:r>
      <w:r w:rsidR="001840D0">
        <w:t xml:space="preserve">n selected </w:t>
      </w:r>
      <w:r w:rsidR="00315FD2">
        <w:t xml:space="preserve">accessions as well as the number of </w:t>
      </w:r>
      <w:r w:rsidR="00315FD2">
        <w:rPr>
          <w:i/>
        </w:rPr>
        <w:t>Thinopyrum ponticum</w:t>
      </w:r>
      <w:r w:rsidR="00315FD2">
        <w:t xml:space="preserve"> chromosomes present.</w:t>
      </w:r>
      <w:commentRangeEnd w:id="13"/>
      <w:r w:rsidR="00D105DF">
        <w:rPr>
          <w:rStyle w:val="CommentReference"/>
          <w:vanish/>
        </w:rPr>
        <w:commentReference w:id="13"/>
      </w:r>
    </w:p>
    <w:p w14:paraId="5BCFAD4E" w14:textId="77777777" w:rsidR="00E80035" w:rsidRDefault="00E80035" w:rsidP="004B03FC"/>
    <w:p w14:paraId="493865DF" w14:textId="77777777" w:rsidR="00E80035" w:rsidRPr="00877FAC" w:rsidRDefault="00E80035" w:rsidP="00F933E4">
      <w:pPr>
        <w:spacing w:line="480" w:lineRule="auto"/>
        <w:ind w:firstLine="720"/>
      </w:pPr>
    </w:p>
    <w:p w14:paraId="13A9025E" w14:textId="77777777" w:rsidR="00775003" w:rsidRDefault="00775003"/>
    <w:p w14:paraId="55CC8845" w14:textId="77777777" w:rsidR="004B03FC" w:rsidRDefault="004B03FC">
      <w:r>
        <w:br w:type="page"/>
      </w:r>
    </w:p>
    <w:p w14:paraId="22949AC8" w14:textId="77777777" w:rsidR="00C66921" w:rsidRDefault="004B03FC" w:rsidP="00C66921">
      <w:pPr>
        <w:pStyle w:val="EndNoteBibliography"/>
        <w:spacing w:after="240"/>
        <w:jc w:val="center"/>
        <w:rPr>
          <w:b/>
        </w:rPr>
      </w:pPr>
      <w:r>
        <w:rPr>
          <w:b/>
        </w:rPr>
        <w:t>CHAPTER 2:</w:t>
      </w:r>
    </w:p>
    <w:p w14:paraId="3A02AAB8" w14:textId="77777777" w:rsidR="004B03FC" w:rsidRDefault="004B03FC" w:rsidP="00C66921">
      <w:pPr>
        <w:pStyle w:val="EndNoteBibliography"/>
        <w:spacing w:after="240"/>
        <w:jc w:val="center"/>
        <w:rPr>
          <w:b/>
        </w:rPr>
      </w:pPr>
      <w:r>
        <w:rPr>
          <w:b/>
        </w:rPr>
        <w:t>Stem Rust Resistance in the W.J. Sando Collection and Cyto</w:t>
      </w:r>
      <w:r w:rsidR="00C66921">
        <w:rPr>
          <w:b/>
        </w:rPr>
        <w:t>genetic</w:t>
      </w:r>
      <w:r>
        <w:rPr>
          <w:b/>
        </w:rPr>
        <w:t xml:space="preserve"> Characterization of Select Resistant Lines</w:t>
      </w:r>
    </w:p>
    <w:p w14:paraId="135C3A4D" w14:textId="77777777" w:rsidR="00542182" w:rsidRPr="000C5F9E" w:rsidRDefault="00542182" w:rsidP="00542182">
      <w:pPr>
        <w:spacing w:line="480" w:lineRule="auto"/>
        <w:ind w:firstLine="720"/>
      </w:pPr>
      <w:r>
        <w:t>An effective strategy to discover and rapidly develop new sources of resistance should be the focused stem rust screening of existing collections of wheat-intra/intergeneric hybrids. The W. J. Sando collection of intra- and inter-generic hybrids was created by W. J. Sando (employed by the United States Department of Agriculture (USDA)) during the first half of the 20</w:t>
      </w:r>
      <w:r w:rsidRPr="00A1282E">
        <w:rPr>
          <w:vertAlign w:val="superscript"/>
        </w:rPr>
        <w:t>th</w:t>
      </w:r>
      <w:r>
        <w:t xml:space="preserve"> century. Species used for hybrid breeding with </w:t>
      </w:r>
      <w:r>
        <w:rPr>
          <w:i/>
          <w:iCs/>
        </w:rPr>
        <w:t>T. aestivum</w:t>
      </w:r>
      <w:r>
        <w:t xml:space="preserve"> included </w:t>
      </w:r>
      <w:r>
        <w:rPr>
          <w:i/>
          <w:iCs/>
        </w:rPr>
        <w:t xml:space="preserve">Aegilops </w:t>
      </w:r>
      <w:r>
        <w:t>spp.</w:t>
      </w:r>
      <w:r>
        <w:rPr>
          <w:i/>
          <w:iCs/>
        </w:rPr>
        <w:t>, Secale cereale</w:t>
      </w:r>
      <w:r>
        <w:t xml:space="preserve">, </w:t>
      </w:r>
      <w:r>
        <w:rPr>
          <w:i/>
          <w:iCs/>
        </w:rPr>
        <w:t>Thinopyrum intermedium</w:t>
      </w:r>
      <w:r>
        <w:t xml:space="preserve">, </w:t>
      </w:r>
      <w:r>
        <w:rPr>
          <w:i/>
          <w:iCs/>
        </w:rPr>
        <w:t>Th. ponticum</w:t>
      </w:r>
      <w:r>
        <w:t xml:space="preserve">, </w:t>
      </w:r>
      <w:r>
        <w:rPr>
          <w:i/>
          <w:iCs/>
        </w:rPr>
        <w:t>Triticum timopheevii</w:t>
      </w:r>
      <w:r>
        <w:t xml:space="preserve">, and </w:t>
      </w:r>
      <w:r>
        <w:rPr>
          <w:i/>
          <w:iCs/>
        </w:rPr>
        <w:t>T. turgidum</w:t>
      </w:r>
      <w:r>
        <w:t xml:space="preserve"> subsp. </w:t>
      </w:r>
      <w:r>
        <w:rPr>
          <w:i/>
          <w:iCs/>
        </w:rPr>
        <w:t>durum</w:t>
      </w:r>
      <w:r>
        <w:t xml:space="preserve">. Early research </w:t>
      </w:r>
      <w:r w:rsidR="00054CFE">
        <w:t>on</w:t>
      </w:r>
      <w:r>
        <w:t xml:space="preserve"> wheat-intergeneric hybrids, including that of W. J. Sando, was spurred by the pursuit of perennial grain and forage crops </w:t>
      </w:r>
      <w:r w:rsidR="002D569D">
        <w:fldChar w:fldCharType="begin"/>
      </w:r>
      <w:r>
        <w:instrText xml:space="preserve"> ADDIN EN.CITE &lt;EndNote&gt;&lt;Cite&gt;&lt;Author&gt;Reitz&lt;/Author&gt;&lt;Year&gt;1945&lt;/Year&gt;&lt;RecNum&gt;387&lt;/RecNum&gt;&lt;DisplayText&gt;(Reitz et al., 1945, Smith, 1942)&lt;/DisplayText&gt;&lt;record&gt;&lt;rec-number&gt;387&lt;/rec-number&gt;&lt;foreign-keys&gt;&lt;key app="EN" db-id="t52e5f9wev9fanesaazv5w2sztfs0tateepf" timestamp="1410840057"&gt;387&lt;/key&gt;&lt;/foreign-keys&gt;&lt;ref-type name="Journal Article"&gt;17&lt;/ref-type&gt;&lt;contributors&gt;&lt;authors&gt;&lt;author&gt;Reitz, LP&lt;/author&gt;&lt;author&gt;Johnston, CO&lt;/author&gt;&lt;author&gt;Anderson, KL&lt;/author&gt;&lt;/authors&gt;&lt;/contributors&gt;&lt;titles&gt;&lt;title&gt;New combinations of genes in wheat x wheatgrass hybrids&lt;/title&gt;&lt;secondary-title&gt;Transactions of the Kansas Academy of Science (1903)&lt;/secondary-title&gt;&lt;/titles&gt;&lt;periodical&gt;&lt;full-title&gt;Transactions of the Kansas Academy of Science (1903)&lt;/full-title&gt;&lt;/periodical&gt;&lt;pages&gt;151-159&lt;/pages&gt;&lt;dates&gt;&lt;year&gt;1945&lt;/year&gt;&lt;/dates&gt;&lt;isbn&gt;0022-8443&lt;/isbn&gt;&lt;urls&gt;&lt;/urls&gt;&lt;/record&gt;&lt;/Cite&gt;&lt;Cite&gt;&lt;Author&gt;Smith&lt;/Author&gt;&lt;Year&gt;1942&lt;/Year&gt;&lt;RecNum&gt;393&lt;/RecNum&gt;&lt;record&gt;&lt;rec-number&gt;393&lt;/rec-number&gt;&lt;foreign-keys&gt;&lt;key app="EN" db-id="t52e5f9wev9fanesaazv5w2sztfs0tateepf" timestamp="1410840774"&gt;393&lt;/key&gt;&lt;/foreign-keys&gt;&lt;ref-type name="Journal Article"&gt;17&lt;/ref-type&gt;&lt;contributors&gt;&lt;authors&gt;&lt;author&gt;Smith, David C&lt;/author&gt;&lt;/authors&gt;&lt;/contributors&gt;&lt;titles&gt;&lt;title&gt;Intergeneric hybridization of cereals and other grasses&lt;/title&gt;&lt;secondary-title&gt;J. agric. Res&lt;/secondary-title&gt;&lt;/titles&gt;&lt;periodical&gt;&lt;full-title&gt;J. agric. Res&lt;/full-title&gt;&lt;/periodical&gt;&lt;pages&gt;33-47&lt;/pages&gt;&lt;volume&gt;64&lt;/volume&gt;&lt;dates&gt;&lt;year&gt;1942&lt;/year&gt;&lt;/dates&gt;&lt;urls&gt;&lt;/urls&gt;&lt;/record&gt;&lt;/Cite&gt;&lt;/EndNote&gt;</w:instrText>
      </w:r>
      <w:r w:rsidR="002D569D">
        <w:fldChar w:fldCharType="separate"/>
      </w:r>
      <w:r>
        <w:rPr>
          <w:noProof/>
        </w:rPr>
        <w:t>(Reitz et al., 1945, Smith, 1942)</w:t>
      </w:r>
      <w:r w:rsidR="002D569D">
        <w:fldChar w:fldCharType="end"/>
      </w:r>
      <w:r>
        <w:t xml:space="preserve">. While perennial material of agronomic value eluded early researchers, disease resistant material did result from this work, including material developed by W. J. Sando </w:t>
      </w:r>
      <w:r w:rsidR="002D569D">
        <w:fldChar w:fldCharType="begin"/>
      </w:r>
      <w:r>
        <w:instrText xml:space="preserve"> ADDIN EN.CITE &lt;EndNote&gt;&lt;Cite&gt;&lt;Author&gt;Reitz&lt;/Author&gt;&lt;Year&gt;1945&lt;/Year&gt;&lt;RecNum&gt;387&lt;/RecNum&gt;&lt;DisplayText&gt;(Reitz et al., 1945)&lt;/DisplayText&gt;&lt;record&gt;&lt;rec-number&gt;387&lt;/rec-number&gt;&lt;foreign-keys&gt;&lt;key app="EN" db-id="t52e5f9wev9fanesaazv5w2sztfs0tateepf" timestamp="1410840057"&gt;387&lt;/key&gt;&lt;/foreign-keys&gt;&lt;ref-type name="Journal Article"&gt;17&lt;/ref-type&gt;&lt;contributors&gt;&lt;authors&gt;&lt;author&gt;Reitz, LP&lt;/author&gt;&lt;author&gt;Johnston, CO&lt;/author&gt;&lt;author&gt;Anderson, KL&lt;/author&gt;&lt;/authors&gt;&lt;/contributors&gt;&lt;titles&gt;&lt;title&gt;New combinations of genes in wheat x wheatgrass hybrids&lt;/title&gt;&lt;secondary-title&gt;Transactions of the Kansas Academy of Science (1903)&lt;/secondary-title&gt;&lt;/titles&gt;&lt;periodical&gt;&lt;full-title&gt;Transactions of the Kansas Academy of Science (1903)&lt;/full-title&gt;&lt;/periodical&gt;&lt;pages&gt;151-159&lt;/pages&gt;&lt;dates&gt;&lt;year&gt;1945&lt;/year&gt;&lt;/dates&gt;&lt;isbn&gt;0022-8443&lt;/isbn&gt;&lt;urls&gt;&lt;/urls&gt;&lt;/record&gt;&lt;/Cite&gt;&lt;/EndNote&gt;</w:instrText>
      </w:r>
      <w:r w:rsidR="002D569D">
        <w:fldChar w:fldCharType="separate"/>
      </w:r>
      <w:r>
        <w:rPr>
          <w:noProof/>
        </w:rPr>
        <w:t>(Reitz et al., 1945)</w:t>
      </w:r>
      <w:r w:rsidR="002D569D">
        <w:fldChar w:fldCharType="end"/>
      </w:r>
      <w:r>
        <w:t xml:space="preserve">. Of note, crosses made with selections from a Sando line resulted in the wheat cultivar “Agent”, the modern source of </w:t>
      </w:r>
      <w:r w:rsidRPr="008A611C">
        <w:rPr>
          <w:i/>
          <w:iCs/>
        </w:rPr>
        <w:t>Sr24</w:t>
      </w:r>
      <w:r>
        <w:t xml:space="preserve"> </w:t>
      </w:r>
      <w:r w:rsidR="002D569D">
        <w:fldChar w:fldCharType="begin"/>
      </w:r>
      <w:r>
        <w:instrText xml:space="preserve"> ADDIN EN.CITE &lt;EndNote&gt;&lt;Cite&gt;&lt;Author&gt;Friebe&lt;/Author&gt;&lt;Year&gt;1996&lt;/Year&gt;&lt;RecNum&gt;363&lt;/RecNum&gt;&lt;DisplayText&gt;(Friebe et al., 1996, Smith et al., 1968)&lt;/DisplayText&gt;&lt;record&gt;&lt;rec-number&gt;363&lt;/rec-number&gt;&lt;foreign-keys&gt;&lt;key app="EN" db-id="t52e5f9wev9fanesaazv5w2sztfs0tateepf" timestamp="1410837005"&gt;363&lt;/key&gt;&lt;/foreign-keys&gt;&lt;ref-type name="Journal Article"&gt;17&lt;/ref-type&gt;&lt;contributors&gt;&lt;authors&gt;&lt;author&gt;Friebe, B&lt;/author&gt;&lt;author&gt;Jiang, J&lt;/author&gt;&lt;author&gt;Raupp, WJ&lt;/author&gt;&lt;author&gt;McIntosh, RA&lt;/author&gt;&lt;author&gt;Gill, BS&lt;/author&gt;&lt;/authors&gt;&lt;/contributors&gt;&lt;titles&gt;&lt;title&gt;Characterization of wheat-alien translocations conferring resistance to diseases and pests: current status&lt;/title&gt;&lt;secondary-title&gt;Euphytica&lt;/secondary-title&gt;&lt;/titles&gt;&lt;periodical&gt;&lt;full-title&gt;Euphytica&lt;/full-title&gt;&lt;/periodical&gt;&lt;pages&gt;59-87&lt;/pages&gt;&lt;volume&gt;91&lt;/volume&gt;&lt;number&gt;1&lt;/number&gt;&lt;dates&gt;&lt;year&gt;1996&lt;/year&gt;&lt;/dates&gt;&lt;isbn&gt;0014-2336&lt;/isbn&gt;&lt;urls&gt;&lt;/urls&gt;&lt;/record&gt;&lt;/Cite&gt;&lt;Cite&gt;&lt;Author&gt;Smith&lt;/Author&gt;&lt;Year&gt;1968&lt;/Year&gt;&lt;RecNum&gt;438&lt;/RecNum&gt;&lt;record&gt;&lt;rec-number&gt;438&lt;/rec-number&gt;&lt;foreign-keys&gt;&lt;key app="EN" db-id="t52e5f9wev9fanesaazv5w2sztfs0tateepf" timestamp="1410895032"&gt;438&lt;/key&gt;&lt;/foreign-keys&gt;&lt;ref-type name="Journal Article"&gt;17&lt;/ref-type&gt;&lt;contributors&gt;&lt;authors&gt;&lt;author&gt;Smith, EL&lt;/author&gt;&lt;author&gt;Schlehuber, AM&lt;/author&gt;&lt;author&gt;Young, HC&lt;/author&gt;&lt;author&gt;Edwards, LH&lt;/author&gt;&lt;/authors&gt;&lt;/contributors&gt;&lt;titles&gt;&lt;title&gt;Registration of Agent wheat (Reg. No. 471)&lt;/title&gt;&lt;secondary-title&gt;Crop Science&lt;/secondary-title&gt;&lt;/titles&gt;&lt;periodical&gt;&lt;full-title&gt;Crop Science&lt;/full-title&gt;&lt;/periodical&gt;&lt;pages&gt;511-512&lt;/pages&gt;&lt;volume&gt;8&lt;/volume&gt;&lt;number&gt;4&lt;/number&gt;&lt;dates&gt;&lt;year&gt;1968&lt;/year&gt;&lt;/dates&gt;&lt;isbn&gt;0011-183X&lt;/isbn&gt;&lt;urls&gt;&lt;/urls&gt;&lt;/record&gt;&lt;/Cite&gt;&lt;/EndNote&gt;</w:instrText>
      </w:r>
      <w:r w:rsidR="002D569D">
        <w:fldChar w:fldCharType="separate"/>
      </w:r>
      <w:r>
        <w:rPr>
          <w:noProof/>
        </w:rPr>
        <w:t>(Friebe et al., 1996, Smith et al., 1968)</w:t>
      </w:r>
      <w:r w:rsidR="002D569D">
        <w:fldChar w:fldCharType="end"/>
      </w:r>
      <w:r>
        <w:t xml:space="preserve">. </w:t>
      </w:r>
      <w:r w:rsidRPr="008A611C">
        <w:t>In</w:t>
      </w:r>
      <w:r>
        <w:t xml:space="preserve"> more recent work, accessions from the Sando collection have shown resistance to eyespot, </w:t>
      </w:r>
      <w:r w:rsidRPr="0064268F">
        <w:t>Cephalosporium</w:t>
      </w:r>
      <w:r>
        <w:t xml:space="preserve"> stripe, scab, </w:t>
      </w:r>
      <w:r w:rsidRPr="0064268F">
        <w:t xml:space="preserve">Stagnospora </w:t>
      </w:r>
      <w:r>
        <w:t xml:space="preserve">blotch, tan spot, wheat streak mosaic, barley yellow dwarf, and stem rust </w:t>
      </w:r>
      <w:r w:rsidR="002D569D">
        <w:fldChar w:fldCharType="begin">
          <w:fldData xml:space="preserve">PEVuZE5vdGU+PENpdGU+PEF1dGhvcj5CYW5rczwvQXV0aG9yPjxZZWFyPjE5OTM8L1llYXI+PFJl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</w:fldData>
        </w:fldChar>
      </w:r>
      <w:r>
        <w:instrText xml:space="preserve"> ADDIN EN.CITE </w:instrText>
      </w:r>
      <w:r w:rsidR="002D569D">
        <w:fldChar w:fldCharType="begin">
          <w:fldData xml:space="preserve">PEVuZE5vdGU+PENpdGU+PEF1dGhvcj5CYW5rczwvQXV0aG9yPjxZZWFyPjE5OTM8L1llYXI+PFJl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</w:fldData>
        </w:fldChar>
      </w:r>
      <w:r>
        <w:instrText xml:space="preserve"> ADDIN EN.CITE.DATA </w:instrText>
      </w:r>
      <w:r w:rsidR="002D569D">
        <w:fldChar w:fldCharType="end"/>
      </w:r>
      <w:r w:rsidR="002D569D">
        <w:fldChar w:fldCharType="separate"/>
      </w:r>
      <w:r>
        <w:rPr>
          <w:noProof/>
        </w:rPr>
        <w:t>(Banks et al., 1993, Cox et al., 2002, Oliver et al., 2006, Xu et al., 2009)</w:t>
      </w:r>
      <w:r w:rsidR="002D569D">
        <w:fldChar w:fldCharType="end"/>
      </w:r>
      <w:r>
        <w:t>.</w:t>
      </w:r>
    </w:p>
    <w:p w14:paraId="54354D33" w14:textId="77777777" w:rsidR="00542182" w:rsidRPr="003B415C" w:rsidRDefault="00542182" w:rsidP="00542182">
      <w:pPr>
        <w:spacing w:line="480" w:lineRule="auto"/>
        <w:ind w:firstLine="720"/>
      </w:pPr>
      <w:r>
        <w:t xml:space="preserve">To our knowledge there is no published work characterizing the Sando collection for seedling stem rust resistance.  We therefore screened the 546 </w:t>
      </w:r>
      <w:r w:rsidR="00F71888">
        <w:t xml:space="preserve">available </w:t>
      </w:r>
      <w:r>
        <w:t xml:space="preserve">accessions of the W.J. Sando collection, as of 2012, from the USDA National Small Grains Collection in Aberdeen, ID.  Our goal was to identify accessions resistant to the Ug99 race group and characterize these accessions </w:t>
      </w:r>
      <w:r w:rsidR="00F71888">
        <w:t xml:space="preserve">cytogenetically in order </w:t>
      </w:r>
      <w:r>
        <w:t>to select promising material for further manipulation and introgression.</w:t>
      </w:r>
    </w:p>
    <w:p w14:paraId="1BDF8455" w14:textId="77777777" w:rsidR="00542182" w:rsidRPr="00542182" w:rsidRDefault="00542182" w:rsidP="00542182">
      <w:pPr>
        <w:spacing w:line="480" w:lineRule="auto"/>
        <w:rPr>
          <w:b/>
        </w:rPr>
      </w:pPr>
      <w:r>
        <w:rPr>
          <w:b/>
        </w:rPr>
        <w:t>Methods and Materials</w:t>
      </w:r>
    </w:p>
    <w:p w14:paraId="68E46C72" w14:textId="77777777" w:rsidR="004B03FC" w:rsidRDefault="004B03FC" w:rsidP="004B03FC">
      <w:pPr>
        <w:spacing w:line="480" w:lineRule="auto"/>
        <w:ind w:firstLine="720"/>
      </w:pPr>
      <w:r>
        <w:t xml:space="preserve">A total of 546 accessions of the W.J. Sando Collection were obtained from the United States Department of Agriculture National Small Grains Collection (Aberdeen, ID) in 2012. The accessions were screened with 8 races of </w:t>
      </w:r>
      <w:r>
        <w:rPr>
          <w:i/>
          <w:iCs/>
        </w:rPr>
        <w:t>P. graminis</w:t>
      </w:r>
      <w:r>
        <w:t xml:space="preserve"> f. sp. </w:t>
      </w:r>
      <w:r>
        <w:rPr>
          <w:i/>
          <w:iCs/>
        </w:rPr>
        <w:t>tritici</w:t>
      </w:r>
      <w:r>
        <w:t xml:space="preserve">.  Foreign </w:t>
      </w:r>
      <w:r>
        <w:rPr>
          <w:i/>
        </w:rPr>
        <w:t xml:space="preserve">P. graminis </w:t>
      </w:r>
      <w:r>
        <w:t xml:space="preserve">f. sp. </w:t>
      </w:r>
      <w:r>
        <w:rPr>
          <w:i/>
        </w:rPr>
        <w:t>tritici</w:t>
      </w:r>
      <w:r>
        <w:rPr>
          <w:i/>
          <w:iCs/>
        </w:rPr>
        <w:t xml:space="preserve"> </w:t>
      </w:r>
      <w:r>
        <w:t xml:space="preserve">races TTKSK, TTKST, TTTSK, and TRTTF were selected for their broad virulence and prevalence in African stem rust epidemics (Table 1).  North American </w:t>
      </w:r>
      <w:r>
        <w:rPr>
          <w:i/>
        </w:rPr>
        <w:t xml:space="preserve">P. graminis </w:t>
      </w:r>
      <w:r>
        <w:t xml:space="preserve">f. sp. </w:t>
      </w:r>
      <w:r>
        <w:rPr>
          <w:i/>
        </w:rPr>
        <w:t>tritici</w:t>
      </w:r>
      <w:r>
        <w:rPr>
          <w:i/>
          <w:iCs/>
        </w:rPr>
        <w:t xml:space="preserve"> </w:t>
      </w:r>
      <w:r>
        <w:t xml:space="preserve">races TTTTF, TPMKC, RKQQC, and QTHJC were also used for screening (Table 1).  All </w:t>
      </w:r>
      <w:r>
        <w:rPr>
          <w:i/>
        </w:rPr>
        <w:t xml:space="preserve">P. graminis </w:t>
      </w:r>
      <w:r>
        <w:t xml:space="preserve">f. sp. </w:t>
      </w:r>
      <w:r>
        <w:rPr>
          <w:i/>
        </w:rPr>
        <w:t>tritici</w:t>
      </w:r>
      <w:r>
        <w:t xml:space="preserve"> races used are maintained at the USDA Agricultural Research Service (ARS) Cereal Disease Laboratory in St. Paul, MN.  </w:t>
      </w:r>
    </w:p>
    <w:p w14:paraId="1E213AC4" w14:textId="77777777" w:rsidR="004B03FC" w:rsidRDefault="004B03FC" w:rsidP="004B03FC">
      <w:pPr>
        <w:spacing w:line="480" w:lineRule="auto"/>
        <w:ind w:firstLine="720"/>
      </w:pPr>
      <w:r>
        <w:t>Urediniospores were collected from infected wheat seedlings (for race TTKST) or removed from storage in gelatin capsules at -80°C (for all other races). Urediniospores removed from storage were heat shocked at 45°C for 15 minutes and placed in a rehydration chamber maintained at 80% relative humidity by a KOH solution for 2 to 4 hours.  Fresh urediniospores were collected into gelatin capsules and immediately inoculated onto seedlings following their suspension in a light mineral oil, Soltrol 170 (</w:t>
      </w:r>
      <w:r w:rsidRPr="00765C24">
        <w:t>Chevro</w:t>
      </w:r>
      <w:r>
        <w:t xml:space="preserve">n Phillips Chemical Company LP). Fresh and stored urediniospores were inoculated onto seedlings following previously described methods </w:t>
      </w:r>
      <w:r w:rsidR="002D569D">
        <w:fldChar w:fldCharType="begin"/>
      </w:r>
      <w:r>
        <w:instrText xml:space="preserve"> ADDIN EN.CITE &lt;EndNote&gt;&lt;Cite&gt;&lt;Author&gt;Jin&lt;/Author&gt;&lt;Year&gt;2007&lt;/Year&gt;&lt;RecNum&gt;366&lt;/RecNum&gt;&lt;DisplayText&gt;(Jin et al., 2007)&lt;/DisplayText&gt;&lt;record&gt;&lt;rec-number&gt;366&lt;/rec-number&gt;&lt;foreign-keys&gt;&lt;key app="EN" db-id="t52e5f9wev9fanesaazv5w2sztfs0tateepf" timestamp="1410837140"&gt;366&lt;/key&gt;&lt;/foreign-keys&gt;&lt;ref-type name="Journal Article"&gt;17&lt;/ref-type&gt;&lt;contributors&gt;&lt;authors&gt;&lt;author&gt;Jin, Yue&lt;/author&gt;&lt;author&gt;Singh, RP&lt;/author&gt;&lt;author&gt;Ward, RW&lt;/author&gt;&lt;author&gt;Wanyera, R&lt;/author&gt;&lt;author&gt;Kinyua, M&lt;/author&gt;&lt;author&gt;Njau, P&lt;/author&gt;&lt;author&gt;Fetch, T&lt;/author&gt;&lt;author&gt;Pretorius, ZA&lt;/author&gt;&lt;author&gt;Yahyaoui, A&lt;/author&gt;&lt;/authors&gt;&lt;/contributors&gt;&lt;titles&gt;&lt;title&gt;Characterization of seedling infection types and adult plant infection responses of monogenic Sr gene lines to race TTKS of Puccinia graminis f. sp. tritici&lt;/title&gt;&lt;secondary-title&gt;Plant Disease&lt;/secondary-title&gt;&lt;/titles&gt;&lt;periodical&gt;&lt;full-title&gt;Plant Disease&lt;/full-title&gt;&lt;/periodical&gt;&lt;pages&gt;1096-1099&lt;/pages&gt;&lt;volume&gt;91&lt;/volume&gt;&lt;number&gt;9&lt;/number&gt;&lt;dates&gt;&lt;year&gt;2007&lt;/year&gt;&lt;/dates&gt;&lt;isbn&gt;0191-2917&lt;/isbn&gt;&lt;urls&gt;&lt;/urls&gt;&lt;/record&gt;&lt;/Cite&gt;&lt;/EndNote&gt;</w:instrText>
      </w:r>
      <w:r w:rsidR="002D569D">
        <w:fldChar w:fldCharType="separate"/>
      </w:r>
      <w:r>
        <w:rPr>
          <w:noProof/>
        </w:rPr>
        <w:t>(Jin et al., 2007)</w:t>
      </w:r>
      <w:r w:rsidR="002D569D">
        <w:fldChar w:fldCharType="end"/>
      </w:r>
      <w:r>
        <w:t xml:space="preserve">. </w:t>
      </w:r>
      <w:r w:rsidRPr="005615BA">
        <w:t xml:space="preserve">Plants were scored </w:t>
      </w:r>
      <w:r>
        <w:t xml:space="preserve">for Stakman seedling infection types (ITs) at 14 days post inoculation </w:t>
      </w:r>
      <w:r w:rsidR="002D569D">
        <w:fldChar w:fldCharType="begin"/>
      </w:r>
      <w:r w:rsidR="005E4A98">
        <w:instrText xml:space="preserve"> ADDIN EN.CITE &lt;EndNote&gt;&lt;Cite&gt;&lt;Author&gt;Stakman&lt;/Author&gt;&lt;Year&gt;1962&lt;/Year&gt;&lt;RecNum&gt;497&lt;/RecNum&gt;&lt;DisplayText&gt;(Stakman et al., 1962)&lt;/DisplayText&gt;&lt;record&gt;&lt;rec-number&gt;497&lt;/rec-number&gt;&lt;foreign-keys&gt;&lt;key app="EN" db-id="t52e5f9wev9fanesaazv5w2sztfs0tateepf" timestamp="1411148512"&gt;497&lt;/key&gt;&lt;/foreign-keys&gt;&lt;ref-type name="Journal Article"&gt;17&lt;/ref-type&gt;&lt;contributors&gt;&lt;authors&gt;&lt;author&gt;Stakman, E.C. &lt;/author&gt;&lt;author&gt;Steward, D.M.&lt;/author&gt;&lt;author&gt;Loegering, W.Q.&lt;/author&gt;&lt;/authors&gt;&lt;/contributors&gt;&lt;titles&gt;&lt;title&gt;&lt;style face="normal" font="default" size="100%"&gt;Identification of physiologic races of &lt;/style&gt;&lt;style face="italic" font="default" size="100%"&gt;Puccinia graminis &lt;/style&gt;&lt;style face="normal" font="default" size="100%"&gt;var. &lt;/style&gt;&lt;style face="italic" font="default" size="100%"&gt;tritici&lt;/style&gt;&lt;/title&gt;&lt;secondary-title&gt;U.S. Department of Agriculture-Agricultural Research Service E-617&lt;/secondary-title&gt;&lt;/titles&gt;&lt;periodical&gt;&lt;full-title&gt;U.S. Department of Agriculture-Agricultural Research Service E-617&lt;/full-title&gt;&lt;/periodical&gt;&lt;dates&gt;&lt;year&gt;1962&lt;/year&gt;&lt;/dates&gt;&lt;urls&gt;&lt;/urls&gt;&lt;/record&gt;&lt;/Cite&gt;&lt;/EndNote&gt;</w:instrText>
      </w:r>
      <w:r w:rsidR="002D569D">
        <w:fldChar w:fldCharType="separate"/>
      </w:r>
      <w:r w:rsidR="005E4A98">
        <w:rPr>
          <w:noProof/>
        </w:rPr>
        <w:t>(Stakman et al., 1962)</w:t>
      </w:r>
      <w:r w:rsidR="002D569D">
        <w:fldChar w:fldCharType="end"/>
      </w:r>
      <w:r>
        <w:t xml:space="preserve">. Accessions with ITs of “0”, “;”, “1”, and “2” or a combination thereof were considered resistant.  Accessions with ITs of “3” or “4” were considered susceptible. Each assay contained five to eight plants of each accession. If plants of a single accession segregated for resistance, the accession was considered heterogeneous.  All assays were performed in duplicate.  </w:t>
      </w:r>
    </w:p>
    <w:p w14:paraId="7BD83383" w14:textId="77777777" w:rsidR="004B03FC" w:rsidRPr="00830D0F" w:rsidRDefault="004B03FC" w:rsidP="004B03FC">
      <w:pPr>
        <w:spacing w:line="480" w:lineRule="auto"/>
        <w:ind w:firstLine="720"/>
      </w:pPr>
      <w:r>
        <w:t>Statistical analysis of accessions and their race-specific resistance/susceptibility patterns was performed using R version 3.0.2 in RStudio</w:t>
      </w:r>
      <w:r>
        <w:rPr>
          <w:vertAlign w:val="superscript"/>
        </w:rPr>
        <w:t>®</w:t>
      </w:r>
      <w:r>
        <w:t xml:space="preserve"> </w:t>
      </w:r>
      <w:r w:rsidR="002D569D">
        <w:fldChar w:fldCharType="begin"/>
      </w:r>
      <w:r w:rsidR="00F1291C">
        <w:instrText xml:space="preserve"> ADDIN EN.CITE &lt;EndNote&gt;&lt;Cite&gt;&lt;Author&gt;RStudio&lt;/Author&gt;&lt;Year&gt;2013&lt;/Year&gt;&lt;RecNum&gt;500&lt;/RecNum&gt;&lt;DisplayText&gt;(RStudio, 2013, R Core Team, 2014)&lt;/DisplayText&gt;&lt;record&gt;&lt;rec-number&gt;500&lt;/rec-number&gt;&lt;foreign-keys&gt;&lt;key app="EN" db-id="t52e5f9wev9fanesaazv5w2sztfs0tateepf" timestamp="1411149738"&gt;500&lt;/key&gt;&lt;/foreign-keys&gt;&lt;ref-type name="Computer Program"&gt;9&lt;/ref-type&gt;&lt;contributors&gt;&lt;authors&gt;&lt;author&gt;RStudio&lt;/author&gt;&lt;/authors&gt;&lt;/contributors&gt;&lt;titles&gt;&lt;title&gt;RStudio: Integrated development environment for R&lt;/title&gt;&lt;/titles&gt;&lt;edition&gt;0.98.1049&lt;/edition&gt;&lt;dates&gt;&lt;year&gt;2013&lt;/year&gt;&lt;/dates&gt;&lt;pub-location&gt;Boston, MA&lt;/pub-location&gt;&lt;urls&gt;&lt;related-urls&gt;&lt;url&gt;http://www.rstudio.org/&lt;/url&gt;&lt;/related-urls&gt;&lt;/urls&gt;&lt;/record&gt;&lt;/Cite&gt;&lt;Cite&gt;&lt;Author&gt;R Core Team&lt;/Author&gt;&lt;Year&gt;2014&lt;/Year&gt;&lt;RecNum&gt;498&lt;/RecNum&gt;&lt;record&gt;&lt;rec-number&gt;498&lt;/rec-number&gt;&lt;foreign-keys&gt;&lt;key app="EN" db-id="t52e5f9wev9fanesaazv5w2sztfs0tateepf" timestamp="1411149050"&gt;498&lt;/key&gt;&lt;/foreign-keys&gt;&lt;ref-type name="Computer Program"&gt;9&lt;/ref-type&gt;&lt;contributors&gt;&lt;authors&gt;&lt;author&gt;R Core Team,&lt;/author&gt;&lt;/authors&gt;&lt;/contributors&gt;&lt;titles&gt;&lt;title&gt;R: A language and environment for statistical computing&lt;/title&gt;&lt;/titles&gt;&lt;edition&gt;3.0.2&lt;/edition&gt;&lt;dates&gt;&lt;year&gt;2014&lt;/year&gt;&lt;/dates&gt;&lt;pub-location&gt;Vienna, Austria&lt;/pub-location&gt;&lt;publisher&gt;R Foundation for Statistical Computing&lt;/publisher&gt;&lt;urls&gt;&lt;related-urls&gt;&lt;url&gt;http://www.R-project.org/&lt;/url&gt;&lt;/related-urls&gt;&lt;/urls&gt;&lt;/record&gt;&lt;/Cite&gt;&lt;/EndNote&gt;</w:instrText>
      </w:r>
      <w:r w:rsidR="002D569D">
        <w:fldChar w:fldCharType="separate"/>
      </w:r>
      <w:r w:rsidR="00F1291C">
        <w:rPr>
          <w:noProof/>
        </w:rPr>
        <w:t>(RStudio, 2013, R Core Team, 2014)</w:t>
      </w:r>
      <w:r w:rsidR="002D569D">
        <w:fldChar w:fldCharType="end"/>
      </w:r>
      <w:r>
        <w:t xml:space="preserve">.  A multiple correspondence analysis (MCA) was performed using the R package ‘ca’ v. 0.53 </w:t>
      </w:r>
      <w:r w:rsidR="002D569D">
        <w:fldChar w:fldCharType="begin"/>
      </w:r>
      <w:r w:rsidR="00F1291C">
        <w:instrText xml:space="preserve"> ADDIN EN.CITE &lt;EndNote&gt;&lt;Cite&gt;&lt;Author&gt;Nenadic&lt;/Author&gt;&lt;Year&gt;2007&lt;/Year&gt;&lt;RecNum&gt;499&lt;/RecNum&gt;&lt;DisplayText&gt;(Nenadic &amp;amp; Greenacre, 2007)&lt;/DisplayText&gt;&lt;record&gt;&lt;rec-number&gt;499&lt;/rec-number&gt;&lt;foreign-keys&gt;&lt;key app="EN" db-id="t52e5f9wev9fanesaazv5w2sztfs0tateepf" timestamp="1411149394"&gt;499&lt;/key&gt;&lt;/foreign-keys&gt;&lt;ref-type name="Journal Article"&gt;17&lt;/ref-type&gt;&lt;contributors&gt;&lt;authors&gt;&lt;author&gt;Nenadic, Oleg&lt;/author&gt;&lt;author&gt;Greenacre, Michael&lt;/author&gt;&lt;/authors&gt;&lt;/contributors&gt;&lt;titles&gt;&lt;title&gt;Correspondence analysis in R, with two-and three-dimensional graphics: The ca package&lt;/title&gt;&lt;secondary-title&gt;Journal of Statistical Software&lt;/secondary-title&gt;&lt;/titles&gt;&lt;periodical&gt;&lt;full-title&gt;Journal of Statistical Software&lt;/full-title&gt;&lt;/periodical&gt;&lt;pages&gt;1-13&lt;/pages&gt;&lt;volume&gt;20&lt;/volume&gt;&lt;number&gt;3&lt;/number&gt;&lt;dates&gt;&lt;year&gt;2007&lt;/year&gt;&lt;/dates&gt;&lt;urls&gt;&lt;/urls&gt;&lt;/record&gt;&lt;/Cite&gt;&lt;/EndNote&gt;</w:instrText>
      </w:r>
      <w:r w:rsidR="002D569D">
        <w:fldChar w:fldCharType="separate"/>
      </w:r>
      <w:r w:rsidR="00F1291C">
        <w:rPr>
          <w:noProof/>
        </w:rPr>
        <w:t>(Nenadic &amp; Greenacre, 2007)</w:t>
      </w:r>
      <w:r w:rsidR="002D569D">
        <w:fldChar w:fldCharType="end"/>
      </w:r>
      <w:r>
        <w:t xml:space="preserve">.  MCA can explain underlying patterns in complex data sets and is an appropriate alternative to principal coordinate analysis when the data to be analyzed is categorical, as in “Resistant” or “Susceptible”, instead of quantitative </w:t>
      </w:r>
      <w:r w:rsidR="002D569D">
        <w:fldChar w:fldCharType="begin"/>
      </w:r>
      <w:r w:rsidR="00F1291C">
        <w:instrText xml:space="preserve"> ADDIN EN.CITE &lt;EndNote&gt;&lt;Cite&gt;&lt;Author&gt;Abdi&lt;/Author&gt;&lt;Year&gt;2007&lt;/Year&gt;&lt;RecNum&gt;501&lt;/RecNum&gt;&lt;DisplayText&gt;(Abdi &amp;amp; Valentin, 2007)&lt;/DisplayText&gt;&lt;record&gt;&lt;rec-number&gt;501&lt;/rec-number&gt;&lt;foreign-keys&gt;&lt;key app="EN" db-id="t52e5f9wev9fanesaazv5w2sztfs0tateepf" timestamp="1411150016"&gt;501&lt;/key&gt;&lt;/foreign-keys&gt;&lt;ref-type name="Book Section"&gt;5&lt;/ref-type&gt;&lt;contributors&gt;&lt;authors&gt;&lt;author&gt;Abdi, Hervé&lt;/author&gt;&lt;author&gt;Valentin, Dominique&lt;/author&gt;&lt;/authors&gt;&lt;/contributors&gt;&lt;titles&gt;&lt;title&gt;Multiple correspondence analysis&lt;/title&gt;&lt;secondary-title&gt;Encyclopedia of measurement and statistics&lt;/secondary-title&gt;&lt;/titles&gt;&lt;periodical&gt;&lt;full-title&gt;Encyclopedia of measurement and statistics&lt;/full-title&gt;&lt;/periodical&gt;&lt;pages&gt;651-657&lt;/pages&gt;&lt;dates&gt;&lt;year&gt;2007&lt;/year&gt;&lt;/dates&gt;&lt;pub-location&gt;Thousand Oaks, CA&lt;/pub-location&gt;&lt;publisher&gt;Sage Publications&lt;/publisher&gt;&lt;urls&gt;&lt;/urls&gt;&lt;/record&gt;&lt;/Cite&gt;&lt;/EndNote&gt;</w:instrText>
      </w:r>
      <w:r w:rsidR="002D569D">
        <w:fldChar w:fldCharType="separate"/>
      </w:r>
      <w:r w:rsidR="00F1291C">
        <w:rPr>
          <w:noProof/>
        </w:rPr>
        <w:t>(Abdi &amp; Valentin, 2007)</w:t>
      </w:r>
      <w:r w:rsidR="002D569D">
        <w:fldChar w:fldCharType="end"/>
      </w:r>
      <w:r>
        <w:t>. 152 accessions with resistant ITs to one or more of the races were analyzed. For simplicity, only those accessions resistant in all available replications were coded as resistant, “R”, all other accessions were coded as susceptible, “S”, even if the mixed reactions included a resistant and susceptible IT</w:t>
      </w:r>
      <w:r w:rsidRPr="00E401FD">
        <w:t>.  ITs of 1+3 and 2+3 were considered as susceptible reactions, and both were coded as “S” in th</w:t>
      </w:r>
      <w:r>
        <w:t xml:space="preserve">e spreadsheet used for MCA analysis.  The MCA was performed using a dataframe in which the qualitative variables (columns) were the eight races of </w:t>
      </w:r>
      <w:r>
        <w:rPr>
          <w:i/>
          <w:iCs/>
        </w:rPr>
        <w:t xml:space="preserve">Puccinia graminis </w:t>
      </w:r>
      <w:r>
        <w:t xml:space="preserve">f. sp. </w:t>
      </w:r>
      <w:r w:rsidRPr="00B20B70">
        <w:rPr>
          <w:i/>
          <w:iCs/>
        </w:rPr>
        <w:t>tritici</w:t>
      </w:r>
      <w:r>
        <w:t xml:space="preserve"> </w:t>
      </w:r>
      <w:r w:rsidRPr="00B20B70">
        <w:t>and</w:t>
      </w:r>
      <w:r>
        <w:t xml:space="preserve"> the observations (rows) were individual accessions and their reaction to each race. The analysis was run with default settings for both “lambda” and “nd” variables.</w:t>
      </w:r>
    </w:p>
    <w:p w14:paraId="303D1F47" w14:textId="77777777" w:rsidR="004B03FC" w:rsidRDefault="004B03FC" w:rsidP="004B03FC">
      <w:pPr>
        <w:spacing w:line="480" w:lineRule="auto"/>
        <w:ind w:firstLine="720"/>
      </w:pPr>
      <w:r>
        <w:t>Nine</w:t>
      </w:r>
      <w:r w:rsidRPr="005355FF">
        <w:t xml:space="preserve"> resistant</w:t>
      </w:r>
      <w:r>
        <w:t xml:space="preserve"> accessions were examined using the root squash method to count the number of chromosomes present</w:t>
      </w:r>
      <w:r w:rsidRPr="00AE0381">
        <w:t>.</w:t>
      </w:r>
      <w:r>
        <w:t xml:space="preserve">  Briefly, rootlets were cut when 1.5 to 2 cm long and placed in 2 mL glass vials cooled to 1°C in an ice-water bath during 20-24 hours.  Roots were fixed in 2 mL Carnoy’s solution (1:3, glacial acetic acid : absolute ethanol) and stored at 4°C until examined.  For chromosome examination, roots were stained in a 1% acetocarmine solution for 1 to 3 hrs. Root caps were removed with a razor and meristematic tissue squeezed out with a lancet needle.  Meristematic tissue was placed on a glass slide in a single drop of 1% acetocarmine, carefully compressed, and covered with a glass slide.  Prepared slides were heated to just below boiling point and final compression performed manually.  Observations were made using a Zeiss Photomicroscope III (Carl Zeiss AG, Germany). </w:t>
      </w:r>
    </w:p>
    <w:p w14:paraId="33E5B5D8" w14:textId="77777777" w:rsidR="004B03FC" w:rsidRDefault="004B03FC" w:rsidP="004B03FC">
      <w:pPr>
        <w:spacing w:line="480" w:lineRule="auto"/>
        <w:ind w:firstLine="720"/>
      </w:pPr>
      <w:r>
        <w:t xml:space="preserve">Accessions resistant to race TTKSK and initially found to possess 42 chromosomes were assessed for the presence of </w:t>
      </w:r>
      <w:r>
        <w:rPr>
          <w:i/>
          <w:iCs/>
        </w:rPr>
        <w:t xml:space="preserve">Th. ponticum </w:t>
      </w:r>
      <w:r>
        <w:t xml:space="preserve">DNA using genomic in situ hybridization (GISH) with genomic DNA (gDNA) from </w:t>
      </w:r>
      <w:r>
        <w:rPr>
          <w:i/>
          <w:iCs/>
        </w:rPr>
        <w:t>Th. p</w:t>
      </w:r>
      <w:r w:rsidRPr="005F275A">
        <w:rPr>
          <w:i/>
          <w:iCs/>
        </w:rPr>
        <w:t>onticum</w:t>
      </w:r>
      <w:r>
        <w:rPr>
          <w:i/>
          <w:iCs/>
        </w:rPr>
        <w:t xml:space="preserve"> </w:t>
      </w:r>
      <w:r>
        <w:t>as a probe (64</w:t>
      </w:r>
      <w:r w:rsidRPr="00042BEF">
        <w:t xml:space="preserve">). </w:t>
      </w:r>
      <w:r>
        <w:t xml:space="preserve">To detect the homoeologous group of </w:t>
      </w:r>
      <w:r>
        <w:rPr>
          <w:i/>
          <w:iCs/>
        </w:rPr>
        <w:t>Th. p</w:t>
      </w:r>
      <w:r w:rsidRPr="005F275A">
        <w:rPr>
          <w:i/>
          <w:iCs/>
        </w:rPr>
        <w:t>onticum</w:t>
      </w:r>
      <w:r>
        <w:rPr>
          <w:i/>
          <w:iCs/>
        </w:rPr>
        <w:t xml:space="preserve"> </w:t>
      </w:r>
      <w:r>
        <w:t xml:space="preserve">chromosomes, these accessions were submitted to combined fluorescence in situ hybridization (FISH) and GISH </w:t>
      </w:r>
      <w:r w:rsidRPr="00042BEF">
        <w:t>procedures</w:t>
      </w:r>
      <w:r>
        <w:t>,</w:t>
      </w:r>
      <w:r w:rsidRPr="00042BEF">
        <w:t xml:space="preserve"> </w:t>
      </w:r>
      <w:r>
        <w:t xml:space="preserve">using GAA and pAs1 oligonucleotide probes </w:t>
      </w:r>
      <w:r w:rsidRPr="00042BEF">
        <w:t xml:space="preserve">to </w:t>
      </w:r>
      <w:r>
        <w:t xml:space="preserve">identify </w:t>
      </w:r>
      <w:r w:rsidRPr="00042BEF">
        <w:t>individual wheat chromosomes</w:t>
      </w:r>
      <w:r w:rsidRPr="004F479A">
        <w:t xml:space="preserve"> </w:t>
      </w:r>
      <w:r>
        <w:t>(6</w:t>
      </w:r>
      <w:r w:rsidRPr="00042BEF">
        <w:t>)</w:t>
      </w:r>
      <w:r>
        <w:t xml:space="preserve"> </w:t>
      </w:r>
      <w:r w:rsidRPr="00042BEF">
        <w:t xml:space="preserve">and </w:t>
      </w:r>
      <w:r>
        <w:rPr>
          <w:i/>
          <w:iCs/>
        </w:rPr>
        <w:t>Th. p</w:t>
      </w:r>
      <w:r w:rsidRPr="005F275A">
        <w:rPr>
          <w:i/>
          <w:iCs/>
        </w:rPr>
        <w:t>onticum</w:t>
      </w:r>
      <w:r>
        <w:rPr>
          <w:i/>
          <w:iCs/>
        </w:rPr>
        <w:t xml:space="preserve"> </w:t>
      </w:r>
      <w:r>
        <w:t xml:space="preserve">gDNA as a probe to identify </w:t>
      </w:r>
      <w:r w:rsidRPr="00042BEF">
        <w:t xml:space="preserve">alien </w:t>
      </w:r>
      <w:r>
        <w:t xml:space="preserve">chromosomes. We assumed that the missing wheat chromosomes were substituted by </w:t>
      </w:r>
      <w:r>
        <w:rPr>
          <w:i/>
          <w:iCs/>
        </w:rPr>
        <w:t>Th. p</w:t>
      </w:r>
      <w:r w:rsidRPr="005F275A">
        <w:rPr>
          <w:i/>
          <w:iCs/>
        </w:rPr>
        <w:t>onticum</w:t>
      </w:r>
      <w:r>
        <w:rPr>
          <w:i/>
          <w:iCs/>
        </w:rPr>
        <w:t xml:space="preserve"> </w:t>
      </w:r>
      <w:r>
        <w:t xml:space="preserve">homoeologs. The FISH+GISH procedure followed modified protocols from </w:t>
      </w:r>
      <w:r w:rsidR="002D569D">
        <w:fldChar w:fldCharType="begin"/>
      </w:r>
      <w:r w:rsidR="00F1291C">
        <w:instrText xml:space="preserve"> ADDIN EN.CITE &lt;EndNote&gt;&lt;Cite&gt;&lt;Author&gt;Zhang&lt;/Author&gt;&lt;Year&gt;2001&lt;/Year&gt;&lt;RecNum&gt;455&lt;/RecNum&gt;&lt;DisplayText&gt;(Zhang et al., 2001)&lt;/DisplayText&gt;&lt;record&gt;&lt;rec-number&gt;455&lt;/rec-number&gt;&lt;foreign-keys&gt;&lt;key app="EN" db-id="t52e5f9wev9fanesaazv5w2sztfs0tateepf" timestamp="1411049862"&gt;455&lt;/key&gt;&lt;/foreign-keys&gt;&lt;ref-type name="Journal Article"&gt;17&lt;/ref-type&gt;&lt;contributors&gt;&lt;authors&gt;&lt;author&gt;Zhang, Peng&lt;/author&gt;&lt;author&gt;Friebe, Bernd&lt;/author&gt;&lt;author&gt;Lukaszewski, Adam J&lt;/author&gt;&lt;author&gt;Gill, Bikram S&lt;/author&gt;&lt;/authors&gt;&lt;/contributors&gt;&lt;titles&gt;&lt;title&gt;The centromere structure in Robertsonian wheat-rye translocation chromosomes indicates that centric breakage-fusion can occur at different positions within the primary constriction&lt;/title&gt;&lt;secondary-title&gt;Chromosoma&lt;/secondary-title&gt;&lt;/titles&gt;&lt;periodical&gt;&lt;full-title&gt;Chromosoma&lt;/full-title&gt;&lt;abbr-1&gt;Chromosoma&lt;/abbr-1&gt;&lt;/periodical&gt;&lt;pages&gt;335-344&lt;/pages&gt;&lt;volume&gt;110&lt;/volume&gt;&lt;number&gt;5&lt;/number&gt;&lt;dates&gt;&lt;year&gt;2001&lt;/year&gt;&lt;/dates&gt;&lt;isbn&gt;0009-5915&lt;/isbn&gt;&lt;urls&gt;&lt;related-urls&gt;&lt;url&gt;http://download.springer.com/static/pdf/640/art%253A10.1007%252Fs004120100159.pdf?auth66=1411222710_b1356bd7992df577ea25610c2838c1d8&amp;amp;ext=.pdf&lt;/url&gt;&lt;/related-urls&gt;&lt;/urls&gt;&lt;/record&gt;&lt;/Cite&gt;&lt;/EndNote&gt;</w:instrText>
      </w:r>
      <w:r w:rsidR="002D569D">
        <w:fldChar w:fldCharType="separate"/>
      </w:r>
      <w:r w:rsidR="00F1291C">
        <w:rPr>
          <w:noProof/>
        </w:rPr>
        <w:t>(Zhang et al., 2001)</w:t>
      </w:r>
      <w:r w:rsidR="002D569D">
        <w:fldChar w:fldCharType="end"/>
      </w:r>
      <w:r w:rsidRPr="00042BEF">
        <w:t xml:space="preserve">. </w:t>
      </w:r>
      <w:r>
        <w:t>After removing cover slips from frozen squashed preparations, slides were immersed in 100% ethanol for 5 min, dried and UV crosslinked. The p</w:t>
      </w:r>
      <w:r w:rsidRPr="00713EEC">
        <w:t xml:space="preserve">robe </w:t>
      </w:r>
      <w:r>
        <w:t>mixture</w:t>
      </w:r>
      <w:r w:rsidRPr="00713EEC">
        <w:t xml:space="preserve"> </w:t>
      </w:r>
      <w:r>
        <w:t xml:space="preserve">(20 μl </w:t>
      </w:r>
      <w:r w:rsidRPr="00713EEC">
        <w:t>per slide</w:t>
      </w:r>
      <w:r>
        <w:t>)</w:t>
      </w:r>
      <w:r w:rsidRPr="00713EEC">
        <w:t xml:space="preserve"> </w:t>
      </w:r>
      <w:r>
        <w:t xml:space="preserve">contained 50% formamide (Fisher, Cat. BP228-100), 2.75X SSC buffer, 13.75% dextran sulfate, 2.4 μg of wheat blocking gDNA, 40 ng of </w:t>
      </w:r>
      <w:r>
        <w:rPr>
          <w:i/>
          <w:iCs/>
        </w:rPr>
        <w:t>Th. p</w:t>
      </w:r>
      <w:r w:rsidRPr="005F275A">
        <w:rPr>
          <w:i/>
          <w:iCs/>
        </w:rPr>
        <w:t>onticum</w:t>
      </w:r>
      <w:r>
        <w:t xml:space="preserve"> gDNA probe, 1 ng of Cy5-(GAA)</w:t>
      </w:r>
      <w:r w:rsidRPr="00D36B17">
        <w:rPr>
          <w:vertAlign w:val="subscript"/>
        </w:rPr>
        <w:t>9</w:t>
      </w:r>
      <w:r>
        <w:t xml:space="preserve"> and 60 ng of TEX615-pAs1- oligonucleotide probes (Integrated DNA Technologies, Inc., Coralville, IA, USA)</w:t>
      </w:r>
      <w:r w:rsidRPr="00713EEC">
        <w:t xml:space="preserve">. The mixture of probes and the slide </w:t>
      </w:r>
      <w:r>
        <w:t>preparations</w:t>
      </w:r>
      <w:r w:rsidRPr="00713EEC">
        <w:t xml:space="preserve"> were denatured </w:t>
      </w:r>
      <w:r>
        <w:t>separately in</w:t>
      </w:r>
      <w:r w:rsidRPr="00713EEC">
        <w:t xml:space="preserve"> 100°C </w:t>
      </w:r>
      <w:r>
        <w:t>water baths</w:t>
      </w:r>
      <w:r w:rsidRPr="00713EEC">
        <w:t xml:space="preserve">. </w:t>
      </w:r>
      <w:r>
        <w:t xml:space="preserve">The remainder of the FISH+GISH procedures followed </w:t>
      </w:r>
      <w:r w:rsidR="002D569D">
        <w:fldChar w:fldCharType="begin"/>
      </w:r>
      <w:r w:rsidR="00F1291C">
        <w:instrText xml:space="preserve"> ADDIN EN.CITE &lt;EndNote&gt;&lt;Cite&gt;&lt;Author&gt;Kato&lt;/Author&gt;&lt;Year&gt;2006&lt;/Year&gt;&lt;RecNum&gt;502&lt;/RecNum&gt;&lt;DisplayText&gt;(Kato et al., 2006)&lt;/DisplayText&gt;&lt;record&gt;&lt;rec-number&gt;502&lt;/rec-number&gt;&lt;foreign-keys&gt;&lt;key app="EN" db-id="t52e5f9wev9fanesaazv5w2sztfs0tateepf" timestamp="1411150236"&gt;502&lt;/key&gt;&lt;/foreign-keys&gt;&lt;ref-type name="Journal Article"&gt;17&lt;/ref-type&gt;&lt;contributors&gt;&lt;authors&gt;&lt;author&gt;Kato, A&lt;/author&gt;&lt;author&gt;Kato, A&lt;/author&gt;&lt;author&gt;Albert, PS&lt;/author&gt;&lt;author&gt;Vega, JM&lt;/author&gt;&lt;author&gt;Kato, A&lt;/author&gt;&lt;author&gt;Albert, PS&lt;/author&gt;&lt;author&gt;Vega, JM&lt;/author&gt;&lt;author&gt;Birchler, JA&lt;/author&gt;&lt;/authors&gt;&lt;/contributors&gt;&lt;titles&gt;&lt;title&gt;Sensitive fluorescence in situ hybridization signal detection in maize using directly labeled probes produced by high concentration DNA polymerase nick translation&lt;/title&gt;&lt;secondary-title&gt;Biotechnic &amp;amp; Histochemistry&lt;/secondary-title&gt;&lt;/titles&gt;&lt;periodical&gt;&lt;full-title&gt;Biotechnic &amp;amp; Histochemistry&lt;/full-title&gt;&lt;/periodical&gt;&lt;pages&gt;71-78&lt;/pages&gt;&lt;volume&gt;81&lt;/volume&gt;&lt;number&gt;2-3&lt;/number&gt;&lt;dates&gt;&lt;year&gt;2006&lt;/year&gt;&lt;/dates&gt;&lt;isbn&gt;1052-0295&lt;/isbn&gt;&lt;urls&gt;&lt;/urls&gt;&lt;/record&gt;&lt;/Cite&gt;&lt;/EndNote&gt;</w:instrText>
      </w:r>
      <w:r w:rsidR="002D569D">
        <w:fldChar w:fldCharType="separate"/>
      </w:r>
      <w:r w:rsidR="00F1291C">
        <w:rPr>
          <w:noProof/>
        </w:rPr>
        <w:t>(Kato et al., 2006)</w:t>
      </w:r>
      <w:r w:rsidR="002D569D">
        <w:fldChar w:fldCharType="end"/>
      </w:r>
      <w:r>
        <w:t>. Slides were incubated at 37° C overnight and washed in 2SSC buffer twice: 5 min at room temperature, 10 min at 42° C and then in 1xSSC buffer for 5 min at room temperature.</w:t>
      </w:r>
      <w:r w:rsidRPr="00713EEC">
        <w:t xml:space="preserve"> Chromosome preparations were mounted and counterstained with 4',6-diamidino-2-phenylindole solution (DAPI) or propidium iodide (PI) in Vectashield (Vector Laboratories, cat</w:t>
      </w:r>
      <w:r>
        <w:t xml:space="preserve"> #</w:t>
      </w:r>
      <w:r w:rsidRPr="00713EEC">
        <w:t xml:space="preserve"> H-1200, H-1300).</w:t>
      </w:r>
      <w:r w:rsidRPr="0020316D">
        <w:t xml:space="preserve"> </w:t>
      </w:r>
      <w:r w:rsidRPr="00713EEC">
        <w:t>Images were captured with a Zeiss Axioplan 2 microscope using a cooled charge-coupled device camera CoolSNAP HQ2 (Photometrics</w:t>
      </w:r>
      <w:r>
        <w:t>, Tuscon, AZ</w:t>
      </w:r>
      <w:r w:rsidRPr="00713EEC">
        <w:t>) and AxioVision 4.8 software (</w:t>
      </w:r>
      <w:r>
        <w:t xml:space="preserve">Carl </w:t>
      </w:r>
      <w:r w:rsidRPr="00713EEC">
        <w:t>Zeiss</w:t>
      </w:r>
      <w:r>
        <w:t xml:space="preserve"> AG, Germany</w:t>
      </w:r>
      <w:r w:rsidRPr="00713EEC">
        <w:t xml:space="preserve">). Images were processed using the Adobe </w:t>
      </w:r>
      <w:r w:rsidRPr="00713EEC">
        <w:rPr>
          <w:rFonts w:eastAsia="AdvTT3713a231+20"/>
        </w:rPr>
        <w:t>Photoshop</w:t>
      </w:r>
      <w:r w:rsidRPr="00713EEC">
        <w:t xml:space="preserve"> software (Adobe Systems Incorporated, San Jose, CA, USA). </w:t>
      </w:r>
      <w:r w:rsidRPr="00042BEF">
        <w:t xml:space="preserve">  </w:t>
      </w:r>
    </w:p>
    <w:p w14:paraId="0E7DEB26" w14:textId="77777777" w:rsidR="004B03FC" w:rsidRDefault="004B03FC" w:rsidP="004B03FC">
      <w:pPr>
        <w:spacing w:line="480" w:lineRule="auto"/>
      </w:pPr>
    </w:p>
    <w:p w14:paraId="0FB2D5D1" w14:textId="77777777" w:rsidR="004B03FC" w:rsidRDefault="00C66921" w:rsidP="004B03FC">
      <w:pPr>
        <w:spacing w:line="480" w:lineRule="auto"/>
        <w:rPr>
          <w:b/>
          <w:bCs/>
        </w:rPr>
      </w:pPr>
      <w:r>
        <w:rPr>
          <w:b/>
          <w:bCs/>
        </w:rPr>
        <w:t>Results</w:t>
      </w:r>
    </w:p>
    <w:p w14:paraId="5AC17191" w14:textId="77777777" w:rsidR="004B03FC" w:rsidRPr="000D21F3" w:rsidRDefault="004B03FC" w:rsidP="004B03FC">
      <w:pPr>
        <w:spacing w:line="480" w:lineRule="auto"/>
        <w:rPr>
          <w:b/>
          <w:bCs/>
        </w:rPr>
      </w:pPr>
      <w:r>
        <w:rPr>
          <w:b/>
          <w:bCs/>
        </w:rPr>
        <w:t>Seedling resistance to stem rust</w:t>
      </w:r>
    </w:p>
    <w:p w14:paraId="4A2E9BD2" w14:textId="77777777" w:rsidR="004B03FC" w:rsidRDefault="004B03FC" w:rsidP="004B03FC">
      <w:pPr>
        <w:spacing w:line="480" w:lineRule="auto"/>
        <w:ind w:firstLine="720"/>
      </w:pPr>
      <w:r>
        <w:t xml:space="preserve">The W. J. Sando collection was found to harbor 152 accessions with resistance to one or more races of </w:t>
      </w:r>
      <w:r>
        <w:rPr>
          <w:i/>
          <w:iCs/>
        </w:rPr>
        <w:t>Puccinia graminis</w:t>
      </w:r>
      <w:r>
        <w:t xml:space="preserve"> f. sp. </w:t>
      </w:r>
      <w:r>
        <w:rPr>
          <w:i/>
          <w:iCs/>
        </w:rPr>
        <w:t>tritici</w:t>
      </w:r>
      <w:r>
        <w:t>. The number of accessions resistant to the individual races in the Ug99 race group, TTKSK, TTKST, and TTTSK, ranged from 52 to 64 (Table 2).  Races TRTTF and TPMKC were virulent on the highest number of accessions, with only 25 of 546 accessions resistant to each.  Race RKQQC was the least virulent with 79 accessions displaying resistance in both replications. Full results of the screening are available in Supplementary Table S1.</w:t>
      </w:r>
    </w:p>
    <w:p w14:paraId="791CA073" w14:textId="77777777" w:rsidR="004B03FC" w:rsidRDefault="004B03FC" w:rsidP="004B03FC">
      <w:pPr>
        <w:spacing w:line="480" w:lineRule="auto"/>
        <w:ind w:firstLine="720"/>
      </w:pPr>
      <w:r>
        <w:t xml:space="preserve">The reactions of accessions to race TTKSK were correlated with their reactions to races TTKST, TTTSK, and QTHJC, more so than can be expected under the assumption of independence (Table 3). Reactions to race TTTSK were also significantly correlated with reactions to </w:t>
      </w:r>
      <w:r w:rsidRPr="00FF7714">
        <w:t>races TTKST and</w:t>
      </w:r>
      <w:r>
        <w:t xml:space="preserve"> RKQQC. In comparison, reactions to TRTTF were correlated with reactions to races TTTTF and TPMKC. Reactions to races TTTTF and TPMKC were also highly correlated. The positive associations observed and the rejection of independence between the reactions to these races suggest the presence of resistance genes effective to multiple races.</w:t>
      </w:r>
    </w:p>
    <w:p w14:paraId="5A4461D3" w14:textId="77777777" w:rsidR="004B03FC" w:rsidRDefault="004B03FC" w:rsidP="004B03FC">
      <w:pPr>
        <w:spacing w:line="480" w:lineRule="auto"/>
        <w:ind w:firstLine="720"/>
      </w:pPr>
      <w:r>
        <w:t xml:space="preserve">While Pearson’s </w:t>
      </w:r>
      <w:r>
        <w:sym w:font="Symbol" w:char="F063"/>
      </w:r>
      <w:r>
        <w:rPr>
          <w:vertAlign w:val="superscript"/>
        </w:rPr>
        <w:t>2</w:t>
      </w:r>
      <w:r>
        <w:t xml:space="preserve"> test allows pair-wise comparisons between races, MCA provides a means to visualize the relationships between the reactions, namely susceptible (S) and resistant (R), to all races of </w:t>
      </w:r>
      <w:r>
        <w:rPr>
          <w:rStyle w:val="PageNumber"/>
          <w:i/>
          <w:lang w:eastAsia="ar-SA"/>
        </w:rPr>
        <w:t xml:space="preserve">P. graminis </w:t>
      </w:r>
      <w:r>
        <w:rPr>
          <w:rStyle w:val="PageNumber"/>
          <w:lang w:eastAsia="ar-SA"/>
        </w:rPr>
        <w:t xml:space="preserve">f. sp. </w:t>
      </w:r>
      <w:r>
        <w:rPr>
          <w:rStyle w:val="PageNumber"/>
          <w:i/>
          <w:lang w:eastAsia="ar-SA"/>
        </w:rPr>
        <w:t>tritici</w:t>
      </w:r>
      <w:r>
        <w:t xml:space="preserve">.  MCA is based on the work of Benzérci and colleagues and designed for the analysis of categorical data (3). It can be used to visualize the spatial relationships among the “responses” of accessions to individual races of </w:t>
      </w:r>
      <w:r>
        <w:rPr>
          <w:i/>
        </w:rPr>
        <w:t xml:space="preserve">P. graminis </w:t>
      </w:r>
      <w:r>
        <w:t xml:space="preserve">f. sp. </w:t>
      </w:r>
      <w:r>
        <w:rPr>
          <w:i/>
        </w:rPr>
        <w:t>tritici</w:t>
      </w:r>
      <w:r>
        <w:t xml:space="preserve">, i.e., how resistance to TTKSK correlates with resistance to all other races. The result of the MCA is shown in Figure 1. The first dimension (x-axis) explained 64.6% of the variance and separated resistant reactions from susceptible reactions, designating resistant reactions with positive values and susceptible reactions with negative values. This dimension also separated resistance to less virulent races, QTHJC and RKQQC, from resistance to the six more virulent races. The second dimension (y-axis) explained 11.4% of the variance and discriminated resistance into 3 clusters: (1) the Ug99 race group, (2) races RKQQC and QTHJC, and (3) races TTTTF, TPMKC, and TRTTF. Susceptibility to races possessing virulence to </w:t>
      </w:r>
      <w:r>
        <w:rPr>
          <w:i/>
          <w:iCs/>
        </w:rPr>
        <w:t>Sr31</w:t>
      </w:r>
      <w:r>
        <w:t xml:space="preserve"> (TTKSK, TTKST, TTTSK) and those avirulent to </w:t>
      </w:r>
      <w:r>
        <w:rPr>
          <w:i/>
          <w:iCs/>
        </w:rPr>
        <w:t xml:space="preserve">Sr31 </w:t>
      </w:r>
      <w:r>
        <w:t>(TRTTF, TTTTF, TPMKC, QTHJC, RKQQC) were also separated by the second dimension.</w:t>
      </w:r>
    </w:p>
    <w:p w14:paraId="0C69B3D9" w14:textId="77777777" w:rsidR="004B03FC" w:rsidRPr="000D21F3" w:rsidRDefault="004B03FC" w:rsidP="004B03FC">
      <w:pPr>
        <w:spacing w:line="480" w:lineRule="auto"/>
        <w:rPr>
          <w:b/>
          <w:bCs/>
        </w:rPr>
      </w:pPr>
      <w:r>
        <w:rPr>
          <w:b/>
          <w:bCs/>
        </w:rPr>
        <w:t>Resistance to the Ug99 race group</w:t>
      </w:r>
    </w:p>
    <w:p w14:paraId="4E25374A" w14:textId="77777777" w:rsidR="004B03FC" w:rsidRDefault="004B03FC" w:rsidP="004B03FC">
      <w:pPr>
        <w:spacing w:line="480" w:lineRule="auto"/>
        <w:ind w:firstLine="720"/>
      </w:pPr>
      <w:r>
        <w:t xml:space="preserve">Of the 152 resistant accessions, 29 were resistant to races TTKSK (Ug99), TTKST, and TTTSK combined. The pedigrees for these accessions are available in Supplementary Table S2. The 29 Ug99 resistant accessions clustered into 7 different infection type patterns (Table 4).  The most common pattern, exhibited by 14 of 29 accessions, combined resistance to the Ug99 race group with resistance to the North American race RKQQC. Accessions sharing this pattern are referred to as Group 1. Resistant ITs in Group 1 ranged from “2-“ to “2+” (PI 605023 exhibited IT 2+3 in one replication with TTKSK). Races </w:t>
      </w:r>
      <w:r w:rsidRPr="00930365">
        <w:t>TTKSK</w:t>
      </w:r>
      <w:r>
        <w:t xml:space="preserve">, TTKST, TTTSK and RKQQC are all avirulent to stem rust resistance gene, </w:t>
      </w:r>
      <w:r>
        <w:rPr>
          <w:i/>
          <w:iCs/>
        </w:rPr>
        <w:t>SrTmp</w:t>
      </w:r>
      <w:r>
        <w:t>. This gene</w:t>
      </w:r>
      <w:r>
        <w:rPr>
          <w:i/>
          <w:iCs/>
        </w:rPr>
        <w:t xml:space="preserve"> </w:t>
      </w:r>
      <w:r>
        <w:t xml:space="preserve">was introduced into US winter wheat germplasm with the arrival of Turkey hard red winter wheat in 1874 and is a widely distributed </w:t>
      </w:r>
      <w:r>
        <w:rPr>
          <w:i/>
          <w:iCs/>
        </w:rPr>
        <w:t xml:space="preserve">Sr </w:t>
      </w:r>
      <w:r>
        <w:t xml:space="preserve">gene in hard red winter wheat germplasm </w:t>
      </w:r>
      <w:r w:rsidR="002D569D">
        <w:fldChar w:fldCharType="begin"/>
      </w:r>
      <w:r w:rsidR="00F1291C">
        <w:instrText xml:space="preserve"> ADDIN EN.CITE &lt;EndNote&gt;&lt;Cite&gt;&lt;Author&gt;Roelfs&lt;/Author&gt;&lt;Year&gt;1979&lt;/Year&gt;&lt;RecNum&gt;389&lt;/RecNum&gt;&lt;DisplayText&gt;(Roelfs &amp;amp; McVey, 1979)&lt;/DisplayText&gt;&lt;record&gt;&lt;rec-number&gt;389&lt;/rec-number&gt;&lt;foreign-keys&gt;&lt;key app="EN" db-id="t52e5f9wev9fanesaazv5w2sztfs0tateepf" timestamp="1410840273"&gt;389&lt;/key&gt;&lt;/foreign-keys&gt;&lt;ref-type name="Journal Article"&gt;17&lt;/ref-type&gt;&lt;contributors&gt;&lt;authors&gt;&lt;author&gt;Roelfs, AP&lt;/author&gt;&lt;author&gt;McVey, DV&lt;/author&gt;&lt;/authors&gt;&lt;/contributors&gt;&lt;titles&gt;&lt;title&gt;Low infection types produced by Puccinia graminis f. sp. tritici and wheat lines with designated genes for resistance&lt;/title&gt;&lt;secondary-title&gt;Phytopathology&lt;/secondary-title&gt;&lt;/titles&gt;&lt;periodical&gt;&lt;full-title&gt;Phytopathology&lt;/full-title&gt;&lt;abbr-1&gt;Phytopathology&lt;/abbr-1&gt;&lt;/periodical&gt;&lt;pages&gt;722-730&lt;/pages&gt;&lt;volume&gt;69&lt;/volume&gt;&lt;dates&gt;&lt;year&gt;1979&lt;/year&gt;&lt;/dates&gt;&lt;urls&gt;&lt;/urls&gt;&lt;/record&gt;&lt;/Cite&gt;&lt;/EndNote&gt;</w:instrText>
      </w:r>
      <w:r w:rsidR="002D569D">
        <w:fldChar w:fldCharType="separate"/>
      </w:r>
      <w:r w:rsidR="00F1291C">
        <w:rPr>
          <w:noProof/>
        </w:rPr>
        <w:t>(Roelfs &amp; McVey, 1979)</w:t>
      </w:r>
      <w:r w:rsidR="002D569D">
        <w:fldChar w:fldCharType="end"/>
      </w:r>
      <w:r>
        <w:t xml:space="preserve">.  However, race QTHJC, to which Group 1 accessions are susceptible, is also avirulent to </w:t>
      </w:r>
      <w:r>
        <w:rPr>
          <w:i/>
          <w:iCs/>
        </w:rPr>
        <w:t>SrTmp</w:t>
      </w:r>
      <w:r>
        <w:t xml:space="preserve">. All Group 1 accessions exhibited ITs of “3+” or greater when screened with QTHJC except accessions PI 605016 and PI 611927, which exhibited ITs of “1+” and “2-“, respectively, in one of two replicates.  Phenotypic data indicates that </w:t>
      </w:r>
      <w:r>
        <w:rPr>
          <w:i/>
          <w:iCs/>
        </w:rPr>
        <w:t>SrTmp</w:t>
      </w:r>
      <w:r>
        <w:t xml:space="preserve"> is not the </w:t>
      </w:r>
      <w:r>
        <w:rPr>
          <w:i/>
          <w:iCs/>
        </w:rPr>
        <w:t>Sr</w:t>
      </w:r>
      <w:r>
        <w:t xml:space="preserve"> gene conferring resistance in Group 1. Accessions in Group 1 have several alien species listed in their pedigrees including </w:t>
      </w:r>
      <w:r>
        <w:rPr>
          <w:i/>
          <w:iCs/>
        </w:rPr>
        <w:t>Th. ponticum</w:t>
      </w:r>
      <w:r>
        <w:t xml:space="preserve">, </w:t>
      </w:r>
      <w:r>
        <w:rPr>
          <w:i/>
          <w:iCs/>
        </w:rPr>
        <w:t>S. cereale</w:t>
      </w:r>
      <w:r>
        <w:t xml:space="preserve">, </w:t>
      </w:r>
      <w:r>
        <w:rPr>
          <w:i/>
          <w:iCs/>
        </w:rPr>
        <w:t>T. turgidum</w:t>
      </w:r>
      <w:r>
        <w:t xml:space="preserve"> subsp. </w:t>
      </w:r>
      <w:r>
        <w:rPr>
          <w:i/>
          <w:iCs/>
        </w:rPr>
        <w:t>dicoccum</w:t>
      </w:r>
      <w:r>
        <w:t xml:space="preserve">, and </w:t>
      </w:r>
      <w:r>
        <w:rPr>
          <w:i/>
          <w:iCs/>
        </w:rPr>
        <w:t>Ae. ventricosa</w:t>
      </w:r>
      <w:r>
        <w:t xml:space="preserve"> (Table S2).  The lack of a single, consistent alien parent in Group 1 pedigrees suggests that the </w:t>
      </w:r>
      <w:r>
        <w:rPr>
          <w:i/>
          <w:iCs/>
        </w:rPr>
        <w:t xml:space="preserve">Sr </w:t>
      </w:r>
      <w:r>
        <w:t xml:space="preserve">gene/s conditioning resistance in this group may be from </w:t>
      </w:r>
      <w:r>
        <w:rPr>
          <w:i/>
          <w:iCs/>
        </w:rPr>
        <w:t>T. aestivum</w:t>
      </w:r>
      <w:r>
        <w:t xml:space="preserve">. </w:t>
      </w:r>
    </w:p>
    <w:p w14:paraId="04C6F936" w14:textId="77777777" w:rsidR="004B03FC" w:rsidRPr="00655064" w:rsidRDefault="004B03FC" w:rsidP="004B03FC">
      <w:pPr>
        <w:spacing w:line="480" w:lineRule="auto"/>
        <w:ind w:firstLine="720"/>
      </w:pPr>
      <w:r>
        <w:t xml:space="preserve"> In addition to </w:t>
      </w:r>
      <w:r>
        <w:rPr>
          <w:i/>
          <w:iCs/>
        </w:rPr>
        <w:t>SrTmp</w:t>
      </w:r>
      <w:r>
        <w:t>,</w:t>
      </w:r>
      <w:r>
        <w:rPr>
          <w:i/>
          <w:iCs/>
        </w:rPr>
        <w:t xml:space="preserve"> </w:t>
      </w:r>
      <w:r>
        <w:t>there are f</w:t>
      </w:r>
      <w:r w:rsidRPr="007042B2">
        <w:t>our</w:t>
      </w:r>
      <w:r>
        <w:t xml:space="preserve"> </w:t>
      </w:r>
      <w:r>
        <w:rPr>
          <w:i/>
          <w:iCs/>
        </w:rPr>
        <w:t>T. aestivum</w:t>
      </w:r>
      <w:r>
        <w:t xml:space="preserve">-derived </w:t>
      </w:r>
      <w:r>
        <w:rPr>
          <w:i/>
          <w:iCs/>
        </w:rPr>
        <w:t>Sr</w:t>
      </w:r>
      <w:r>
        <w:t xml:space="preserve"> genes effective against the Ug99 race group: </w:t>
      </w:r>
      <w:r>
        <w:rPr>
          <w:i/>
          <w:iCs/>
        </w:rPr>
        <w:t>Sr28</w:t>
      </w:r>
      <w:r>
        <w:t xml:space="preserve">, </w:t>
      </w:r>
      <w:r>
        <w:rPr>
          <w:i/>
          <w:iCs/>
        </w:rPr>
        <w:t>Sr42</w:t>
      </w:r>
      <w:r>
        <w:t xml:space="preserve">, </w:t>
      </w:r>
      <w:r>
        <w:rPr>
          <w:i/>
          <w:iCs/>
        </w:rPr>
        <w:t>Sr57/Lr34</w:t>
      </w:r>
      <w:r>
        <w:t xml:space="preserve">, and </w:t>
      </w:r>
      <w:r>
        <w:rPr>
          <w:i/>
          <w:iCs/>
        </w:rPr>
        <w:t>Sr9h</w:t>
      </w:r>
      <w:r>
        <w:t xml:space="preserve"> (formerly </w:t>
      </w:r>
      <w:r>
        <w:rPr>
          <w:i/>
          <w:iCs/>
        </w:rPr>
        <w:t>SrWeb</w:t>
      </w:r>
      <w:r>
        <w:t xml:space="preserve">) </w:t>
      </w:r>
      <w:r w:rsidR="002D569D">
        <w:fldChar w:fldCharType="begin"/>
      </w:r>
      <w:r w:rsidR="00F1291C">
        <w:instrText xml:space="preserve"> ADDIN EN.CITE &lt;EndNote&gt;&lt;Cite&gt;&lt;Author&gt;Rouse&lt;/Author&gt;&lt;Year&gt;2014&lt;/Year&gt;&lt;RecNum&gt;92&lt;/RecNum&gt;&lt;DisplayText&gt;(Rouse et al., 2014)&lt;/DisplayText&gt;&lt;record&gt;&lt;rec-number&gt;92&lt;/rec-number&gt;&lt;foreign-keys&gt;&lt;key app="EN" db-id="t52e5f9wev9fanesaazv5w2sztfs0tateepf" timestamp="1408645149"&gt;92&lt;/key&gt;&lt;key app="ENWeb" db-id=""&gt;0&lt;/key&gt;&lt;/foreign-keys&gt;&lt;ref-type name="Journal Article"&gt;17&lt;/ref-type&gt;&lt;contributors&gt;&lt;authors&gt;&lt;author&gt;Rouse, M. N.&lt;/author&gt;&lt;author&gt;Nirmala, J.&lt;/author&gt;&lt;author&gt;Jin, Y.&lt;/author&gt;&lt;author&gt;Chao, S.&lt;/author&gt;&lt;author&gt;Fetch, T. G., Jr.&lt;/author&gt;&lt;author&gt;Pretorius, Z. A.&lt;/author&gt;&lt;author&gt;Hiebert, C. W.&lt;/author&gt;&lt;/authors&gt;&lt;/contributors&gt;&lt;auth-address&gt;Cereal Disease Laboratory, United States Department of Agriculture-Agricultural Research Service (USDA-ARS), 1551 Lindig Street, St. Paul, MN, USA, matthew.rouse@ars.usda.gov.&lt;/auth-address&gt;&lt;titles&gt;&lt;title&gt;Characterization of Sr9h, a wheat stem rust resistance allele effective to Ug99&lt;/title&gt;&lt;secondary-title&gt;Theor Appl Genet&lt;/secondary-title&gt;&lt;alt-title&gt;TAG. Theoretical and applied genetics. Theoretische und angewandte Genetik&lt;/alt-title&gt;&lt;/titles&gt;&lt;periodical&gt;&lt;full-title&gt;Theor Appl Genet&lt;/full-title&gt;&lt;abbr-1&gt;TAG. Theoretical and applied genetics. Theoretische und angewandte Genetik&lt;/abbr-1&gt;&lt;/periodical&gt;&lt;alt-periodical&gt;&lt;full-title&gt;Theor Appl Genet&lt;/full-title&gt;&lt;abbr-1&gt;TAG. Theoretical and applied genetics. Theoretische und angewandte Genetik&lt;/abbr-1&gt;&lt;/alt-periodical&gt;&lt;pages&gt;1681-8&lt;/pages&gt;&lt;volume&gt;127&lt;/volume&gt;&lt;number&gt;8&lt;/number&gt;&lt;dates&gt;&lt;year&gt;2014&lt;/year&gt;&lt;pub-dates&gt;&lt;date&gt;Aug&lt;/date&gt;&lt;/pub-dates&gt;&lt;/dates&gt;&lt;isbn&gt;1432-2242 (Electronic)&amp;#xD;0040-5752 (Linking)&lt;/isbn&gt;&lt;accession-num&gt;24913360&lt;/accession-num&gt;&lt;urls&gt;&lt;related-urls&gt;&lt;url&gt;http://www.ncbi.nlm.nih.gov/pubmed/24913360&lt;/url&gt;&lt;/related-urls&gt;&lt;/urls&gt;&lt;electronic-resource-num&gt;10.1007/s00122-014-2330-y&lt;/electronic-resource-num&gt;&lt;/record&gt;&lt;/Cite&gt;&lt;/EndNote&gt;</w:instrText>
      </w:r>
      <w:r w:rsidR="002D569D">
        <w:fldChar w:fldCharType="separate"/>
      </w:r>
      <w:r w:rsidR="00F1291C">
        <w:rPr>
          <w:noProof/>
        </w:rPr>
        <w:t>(Rouse et al., 2014)</w:t>
      </w:r>
      <w:r w:rsidR="002D569D">
        <w:fldChar w:fldCharType="end"/>
      </w:r>
      <w:r>
        <w:t xml:space="preserve">. </w:t>
      </w:r>
      <w:r>
        <w:rPr>
          <w:i/>
          <w:iCs/>
        </w:rPr>
        <w:t>Sr28</w:t>
      </w:r>
      <w:r>
        <w:t xml:space="preserve">, from the US cultivar “Kota”, is not effective against RKQQC and conditions an IT response of “;3”, not “2”, to TTKSK, TTKST, and TTTSK </w:t>
      </w:r>
      <w:r w:rsidR="002D569D">
        <w:fldChar w:fldCharType="begin">
          <w:fldData xml:space="preserve">PEVuZE5vdGU+PENpdGU+PEF1dGhvcj5Sb3VzZTwvQXV0aG9yPjxZZWFyPjIwMTI8L1llYXI+PFJl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</w:fldData>
        </w:fldChar>
      </w:r>
      <w:r w:rsidR="00D73E75">
        <w:instrText xml:space="preserve"> ADDIN EN.CITE </w:instrText>
      </w:r>
      <w:r w:rsidR="002D569D">
        <w:fldChar w:fldCharType="begin">
          <w:fldData xml:space="preserve">PEVuZE5vdGU+PENpdGU+PEF1dGhvcj5Sb3VzZTwvQXV0aG9yPjxZZWFyPjIwMTI8L1llYXI+PFJl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</w:fldData>
        </w:fldChar>
      </w:r>
      <w:r w:rsidR="00D73E75">
        <w:instrText xml:space="preserve"> ADDIN EN.CITE.DATA </w:instrText>
      </w:r>
      <w:r w:rsidR="002D569D">
        <w:fldChar w:fldCharType="end"/>
      </w:r>
      <w:r w:rsidR="002D569D">
        <w:fldChar w:fldCharType="separate"/>
      </w:r>
      <w:r w:rsidR="00D73E75">
        <w:rPr>
          <w:noProof/>
        </w:rPr>
        <w:t>(Rouse et al., 2012, McIntosh, 1978, Y. Jin unpublished)</w:t>
      </w:r>
      <w:r w:rsidR="002D569D">
        <w:fldChar w:fldCharType="end"/>
      </w:r>
      <w:r>
        <w:t xml:space="preserve">. </w:t>
      </w:r>
      <w:r>
        <w:rPr>
          <w:i/>
          <w:iCs/>
        </w:rPr>
        <w:t>Sr57</w:t>
      </w:r>
      <w:r>
        <w:t>/</w:t>
      </w:r>
      <w:r>
        <w:rPr>
          <w:i/>
          <w:iCs/>
        </w:rPr>
        <w:t>Lr34</w:t>
      </w:r>
      <w:r>
        <w:t xml:space="preserve"> confers adult plant resistance only</w:t>
      </w:r>
      <w:r w:rsidR="002D569D">
        <w:fldChar w:fldCharType="begin"/>
      </w:r>
      <w:r w:rsidR="00D73E75">
        <w:instrText xml:space="preserve"> ADDIN EN.CITE &lt;EndNote&gt;&lt;Cite&gt;&lt;Author&gt;Kolmer&lt;/Author&gt;&lt;Year&gt;2011&lt;/Year&gt;&lt;RecNum&gt;50&lt;/RecNum&gt;&lt;DisplayText&gt;(Kolmer et al., 2011, Krattinger et al., 2009)&lt;/DisplayText&gt;&lt;record&gt;&lt;rec-number&gt;50&lt;/rec-number&gt;&lt;foreign-keys&gt;&lt;key app="EN" db-id="t52e5f9wev9fanesaazv5w2sztfs0tateepf" timestamp="1408645102"&gt;50&lt;/key&gt;&lt;key app="ENWeb" db-id=""&gt;0&lt;/key&gt;&lt;/foreign-keys&gt;&lt;ref-type name="Journal Article"&gt;17&lt;/ref-type&gt;&lt;contributors&gt;&lt;authors&gt;&lt;author&gt;Kolmer, J. A.&lt;/author&gt;&lt;author&gt;Garvin, D. F.&lt;/author&gt;&lt;author&gt;Jin, Y.&lt;/author&gt;&lt;/authors&gt;&lt;/contributors&gt;&lt;titles&gt;&lt;title&gt;Expression of a Thatcher Wheat Adult Plant Stem Rust Resistance QTL on Chromosome Arm 2BL is Enhanced by&lt;/title&gt;&lt;secondary-title&gt;Crop Science&lt;/secondary-title&gt;&lt;/titles&gt;&lt;periodical&gt;&lt;full-title&gt;Crop Science&lt;/full-title&gt;&lt;/periodical&gt;&lt;pages&gt;526&lt;/pages&gt;&lt;volume&gt;51&lt;/volume&gt;&lt;number&gt;2&lt;/number&gt;&lt;dates&gt;&lt;year&gt;2011&lt;/year&gt;&lt;/dates&gt;&lt;isbn&gt;1435-0653&lt;/isbn&gt;&lt;urls&gt;&lt;/urls&gt;&lt;electronic-resource-num&gt;10.2135/cropsci2010.06.0381&lt;/electronic-resource-num&gt;&lt;/record&gt;&lt;/Cite&gt;&lt;Cite&gt;&lt;Author&gt;Krattinger&lt;/Author&gt;&lt;Year&gt;2009&lt;/Year&gt;&lt;RecNum&gt;377&lt;/RecNum&gt;&lt;record&gt;&lt;rec-number&gt;377&lt;/rec-number&gt;&lt;foreign-keys&gt;&lt;key app="EN" db-id="t52e5f9wev9fanesaazv5w2sztfs0tateepf" timestamp="1410839434"&gt;377&lt;/key&gt;&lt;/foreign-keys&gt;&lt;ref-type name="Journal Article"&gt;17&lt;/ref-type&gt;&lt;contributors&gt;&lt;authors&gt;&lt;author&gt;Krattinger, Simon G&lt;/author&gt;&lt;author&gt;Lagudah, Evans S&lt;/author&gt;&lt;author&gt;Spielmeyer, Wolfgang&lt;/author&gt;&lt;author&gt;Singh, Ravi P&lt;/author&gt;&lt;author&gt;Huerta-Espino, Julio&lt;/author&gt;&lt;author&gt;McFadden, Helen&lt;/author&gt;&lt;author&gt;Bossolini, Eligio&lt;/author&gt;&lt;author&gt;Selter, Liselotte L&lt;/author&gt;&lt;author&gt;Keller, Beat&lt;/author&gt;&lt;/authors&gt;&lt;/contributors&gt;&lt;titles&gt;&lt;title&gt;A putative ABC transporter confers durable resistance to multiple fungal pathogens in wheat&lt;/title&gt;&lt;secondary-title&gt;Science&lt;/secondary-title&gt;&lt;/titles&gt;&lt;periodical&gt;&lt;full-title&gt;Science&lt;/full-title&gt;&lt;abbr-1&gt;Science&lt;/abbr-1&gt;&lt;/periodical&gt;&lt;pages&gt;1360-1363&lt;/pages&gt;&lt;volume&gt;323&lt;/volume&gt;&lt;number&gt;5919&lt;/number&gt;&lt;dates&gt;&lt;year&gt;2009&lt;/year&gt;&lt;/dates&gt;&lt;isbn&gt;0036-8075&lt;/isbn&gt;&lt;urls&gt;&lt;/urls&gt;&lt;/record&gt;&lt;/Cite&gt;&lt;/EndNote&gt;</w:instrText>
      </w:r>
      <w:r w:rsidR="002D569D">
        <w:fldChar w:fldCharType="separate"/>
      </w:r>
      <w:r w:rsidR="00D73E75">
        <w:rPr>
          <w:noProof/>
        </w:rPr>
        <w:t>(Kolmer et al., 2011, Krattinger et al., 2009)</w:t>
      </w:r>
      <w:r w:rsidR="002D569D">
        <w:fldChar w:fldCharType="end"/>
      </w:r>
      <w:r>
        <w:t xml:space="preserve">. However, </w:t>
      </w:r>
      <w:r>
        <w:rPr>
          <w:i/>
          <w:iCs/>
        </w:rPr>
        <w:t>Sr</w:t>
      </w:r>
      <w:r w:rsidRPr="00347169">
        <w:rPr>
          <w:i/>
          <w:iCs/>
        </w:rPr>
        <w:t>42</w:t>
      </w:r>
      <w:r>
        <w:t>, from the Japanese cultivar “Norin 40”,</w:t>
      </w:r>
      <w:r w:rsidRPr="00347169">
        <w:t xml:space="preserve"> </w:t>
      </w:r>
      <w:r>
        <w:t xml:space="preserve">shares the same resistance/susceptibility pattern as Group 1 </w:t>
      </w:r>
      <w:r w:rsidR="002D569D">
        <w:fldChar w:fldCharType="begin">
          <w:fldData xml:space="preserve">PEVuZE5vdGU+PENpdGU+PEF1dGhvcj5ZLiBKaW4gdW5wdWJsaXNoZWQ8L0F1dGhvcj48UmVjTnVt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</w:fldData>
        </w:fldChar>
      </w:r>
      <w:r w:rsidR="00D73E75">
        <w:instrText xml:space="preserve"> ADDIN EN.CITE </w:instrText>
      </w:r>
      <w:r w:rsidR="002D569D">
        <w:fldChar w:fldCharType="begin">
          <w:fldData xml:space="preserve">PEVuZE5vdGU+PENpdGU+PEF1dGhvcj5ZLiBKaW4gdW5wdWJsaXNoZWQ8L0F1dGhvcj48UmVjTnVt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</w:fldData>
        </w:fldChar>
      </w:r>
      <w:r w:rsidR="00D73E75">
        <w:instrText xml:space="preserve"> ADDIN EN.CITE.DATA </w:instrText>
      </w:r>
      <w:r w:rsidR="002D569D">
        <w:fldChar w:fldCharType="end"/>
      </w:r>
      <w:r w:rsidR="002D569D">
        <w:fldChar w:fldCharType="separate"/>
      </w:r>
      <w:r w:rsidR="00D73E75">
        <w:rPr>
          <w:noProof/>
        </w:rPr>
        <w:t>(Y. Jin unpublished, Ghazvini et al., 2012)</w:t>
      </w:r>
      <w:r w:rsidR="002D569D">
        <w:fldChar w:fldCharType="end"/>
      </w:r>
      <w:r>
        <w:t xml:space="preserve">. The low IT for </w:t>
      </w:r>
      <w:r w:rsidRPr="00985826">
        <w:rPr>
          <w:i/>
          <w:iCs/>
        </w:rPr>
        <w:t>Sr42</w:t>
      </w:r>
      <w:r>
        <w:t xml:space="preserve"> ranges from “;1” to “2” </w:t>
      </w:r>
      <w:r w:rsidR="002D569D">
        <w:fldChar w:fldCharType="begin">
          <w:fldData xml:space="preserve">PEVuZE5vdGU+PENpdGU+PEF1dGhvcj5HaGF6dmluaTwvQXV0aG9yPjxZZWFyPjIwMTI8L1llYXI+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=
</w:fldData>
        </w:fldChar>
      </w:r>
      <w:r w:rsidR="00D73E75">
        <w:instrText xml:space="preserve"> ADDIN EN.CITE </w:instrText>
      </w:r>
      <w:r w:rsidR="002D569D">
        <w:fldChar w:fldCharType="begin">
          <w:fldData xml:space="preserve">PEVuZE5vdGU+PENpdGU+PEF1dGhvcj5HaGF6dmluaTwvQXV0aG9yPjxZZWFyPjIwMTI8L1llYXI+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=
</w:fldData>
        </w:fldChar>
      </w:r>
      <w:r w:rsidR="00D73E75">
        <w:instrText xml:space="preserve"> ADDIN EN.CITE.DATA </w:instrText>
      </w:r>
      <w:r w:rsidR="002D569D">
        <w:fldChar w:fldCharType="end"/>
      </w:r>
      <w:r w:rsidR="002D569D">
        <w:fldChar w:fldCharType="separate"/>
      </w:r>
      <w:r w:rsidR="00D73E75">
        <w:rPr>
          <w:noProof/>
        </w:rPr>
        <w:t>(Ghazvini et al., 2012)</w:t>
      </w:r>
      <w:r w:rsidR="002D569D">
        <w:fldChar w:fldCharType="end"/>
      </w:r>
      <w:r>
        <w:t xml:space="preserve">.  </w:t>
      </w:r>
      <w:r w:rsidR="002D569D">
        <w:fldChar w:fldCharType="begin"/>
      </w:r>
      <w:r w:rsidR="00D73E75">
        <w:instrText xml:space="preserve"> ADDIN EN.CITE &lt;EndNote&gt;&lt;Cite AuthorYear="1"&gt;&lt;Author&gt;Lopez-Vera&lt;/Author&gt;&lt;Year&gt;2014&lt;/Year&gt;&lt;RecNum&gt;58&lt;/RecNum&gt;&lt;DisplayText&gt;Lopez-Vera et al. (2014)&lt;/DisplayText&gt;&lt;record&gt;&lt;rec-number&gt;58&lt;/rec-number&gt;&lt;foreign-keys&gt;&lt;key app="EN" db-id="t52e5f9wev9fanesaazv5w2sztfs0tateepf" timestamp="1408645112"&gt;58&lt;/key&gt;&lt;key app="ENWeb" db-id=""&gt;0&lt;/key&gt;&lt;/foreign-keys&gt;&lt;ref-type name="Journal Article"&gt;17&lt;/ref-type&gt;&lt;contributors&gt;&lt;authors&gt;&lt;author&gt;Lopez-Vera, E. E.&lt;/author&gt;&lt;author&gt;Nelson, S.&lt;/author&gt;&lt;author&gt;Singh, R. P.&lt;/author&gt;&lt;author&gt;Basnet, B. R.&lt;/author&gt;&lt;author&gt;Haley, S. D.&lt;/author&gt;&lt;author&gt;Bhavani, S.&lt;/author&gt;&lt;author&gt;Huerta-Espino, J.&lt;/author&gt;&lt;author&gt;Xoconostle-Cazares, B. G.&lt;/author&gt;&lt;author&gt;Ruiz-Medrano, R.&lt;/author&gt;&lt;author&gt;Rouse, M. N.&lt;/author&gt;&lt;author&gt;Singh, S.&lt;/author&gt;&lt;/authors&gt;&lt;/contributors&gt;&lt;titles&gt;&lt;title&gt;Resistance to stem rust Ug99 in six bread wheat cultivars maps to chromosome 6DS&lt;/title&gt;&lt;secondary-title&gt;Theor Appl Genet&lt;/secondary-title&gt;&lt;alt-title&gt;TAG. Theoretical and applied genetics. Theoretische und angewandte Genetik&lt;/alt-title&gt;&lt;/titles&gt;&lt;periodical&gt;&lt;full-title&gt;Theor Appl Genet&lt;/full-title&gt;&lt;abbr-1&gt;TAG. Theoretical and applied genetics. Theoretische und angewandte Genetik&lt;/abbr-1&gt;&lt;/periodical&gt;&lt;alt-periodical&gt;&lt;full-title&gt;Theor Appl Genet&lt;/full-title&gt;&lt;abbr-1&gt;TAG. Theoretical and applied genetics. Theoretische und angewandte Genetik&lt;/abbr-1&gt;&lt;/alt-periodical&gt;&lt;pages&gt;231-9&lt;/pages&gt;&lt;volume&gt;127&lt;/volume&gt;&lt;number&gt;1&lt;/number&gt;&lt;dates&gt;&lt;year&gt;2014&lt;/year&gt;&lt;pub-dates&gt;&lt;date&gt;Jan&lt;/date&gt;&lt;/pub-dates&gt;&lt;/dates&gt;&lt;isbn&gt;1432-2242 (Electronic)&amp;#xD;0040-5752 (Linking)&lt;/isbn&gt;&lt;accession-num&gt;24121568&lt;/accession-num&gt;&lt;urls&gt;&lt;related-urls&gt;&lt;url&gt;http://www.ncbi.nlm.nih.gov/pubmed/24121568&lt;/url&gt;&lt;/related-urls&gt;&lt;/urls&gt;&lt;electronic-resource-num&gt;10.1007/s00122-013-2212-8&lt;/electronic-resource-num&gt;&lt;/record&gt;&lt;/Cite&gt;&lt;/EndNote&gt;</w:instrText>
      </w:r>
      <w:r w:rsidR="002D569D">
        <w:fldChar w:fldCharType="separate"/>
      </w:r>
      <w:r w:rsidR="00D73E75">
        <w:rPr>
          <w:noProof/>
        </w:rPr>
        <w:t>Lopez-Vera et al. (2014)</w:t>
      </w:r>
      <w:r w:rsidR="002D569D">
        <w:fldChar w:fldCharType="end"/>
      </w:r>
      <w:r>
        <w:t xml:space="preserve"> suggested that </w:t>
      </w:r>
      <w:r>
        <w:rPr>
          <w:i/>
          <w:iCs/>
        </w:rPr>
        <w:t>Sr42</w:t>
      </w:r>
      <w:r>
        <w:t xml:space="preserve"> and </w:t>
      </w:r>
      <w:r>
        <w:rPr>
          <w:i/>
          <w:iCs/>
        </w:rPr>
        <w:t>SrTmp</w:t>
      </w:r>
      <w:r>
        <w:t xml:space="preserve"> may be the same gene or alleles of the same gene.  However, </w:t>
      </w:r>
      <w:r>
        <w:rPr>
          <w:i/>
          <w:iCs/>
        </w:rPr>
        <w:t>SrTmp</w:t>
      </w:r>
      <w:r>
        <w:t xml:space="preserve"> is effective against race QTHJC to which Norin 40, donor of </w:t>
      </w:r>
      <w:r>
        <w:rPr>
          <w:i/>
          <w:iCs/>
        </w:rPr>
        <w:t>Sr42</w:t>
      </w:r>
      <w:r>
        <w:t xml:space="preserve">, is susceptible </w:t>
      </w:r>
      <w:r w:rsidR="002D569D">
        <w:fldChar w:fldCharType="begin">
          <w:fldData xml:space="preserve">PEVuZE5vdGU+PENpdGU+PEF1dGhvcj5HaGF6dmluaTwvQXV0aG9yPjxZZWFyPjIwMTI8L1llYXI+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=
</w:fldData>
        </w:fldChar>
      </w:r>
      <w:r w:rsidR="00D73E75">
        <w:instrText xml:space="preserve"> ADDIN EN.CITE </w:instrText>
      </w:r>
      <w:r w:rsidR="002D569D">
        <w:fldChar w:fldCharType="begin">
          <w:fldData xml:space="preserve">PEVuZE5vdGU+PENpdGU+PEF1dGhvcj5HaGF6dmluaTwvQXV0aG9yPjxZZWFyPjIwMTI8L1llYXI+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=
</w:fldData>
        </w:fldChar>
      </w:r>
      <w:r w:rsidR="00D73E75">
        <w:instrText xml:space="preserve"> ADDIN EN.CITE.DATA </w:instrText>
      </w:r>
      <w:r w:rsidR="002D569D">
        <w:fldChar w:fldCharType="end"/>
      </w:r>
      <w:r w:rsidR="002D569D">
        <w:fldChar w:fldCharType="separate"/>
      </w:r>
      <w:r w:rsidR="00D73E75">
        <w:rPr>
          <w:noProof/>
        </w:rPr>
        <w:t>(Ghazvini et al., 2012)</w:t>
      </w:r>
      <w:r w:rsidR="002D569D">
        <w:fldChar w:fldCharType="end"/>
      </w:r>
      <w:r>
        <w:t xml:space="preserve">. </w:t>
      </w:r>
      <w:r>
        <w:rPr>
          <w:i/>
          <w:iCs/>
        </w:rPr>
        <w:t xml:space="preserve">Sr9h </w:t>
      </w:r>
      <w:r>
        <w:t xml:space="preserve">also shares the same pattern as Group 1 </w:t>
      </w:r>
      <w:r w:rsidR="002D569D">
        <w:fldChar w:fldCharType="begin">
          <w:fldData xml:space="preserve">PEVuZE5vdGU+PENpdGU+PEF1dGhvcj5IaWViZXJ0PC9BdXRob3I+PFllYXI+MjAxMDwvWWVhcj48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==
</w:fldData>
        </w:fldChar>
      </w:r>
      <w:r w:rsidR="00D73E75">
        <w:instrText xml:space="preserve"> ADDIN EN.CITE </w:instrText>
      </w:r>
      <w:r w:rsidR="002D569D">
        <w:fldChar w:fldCharType="begin">
          <w:fldData xml:space="preserve">PEVuZE5vdGU+PENpdGU+PEF1dGhvcj5IaWViZXJ0PC9BdXRob3I+PFllYXI+MjAxMDwvWWVhcj48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==
</w:fldData>
        </w:fldChar>
      </w:r>
      <w:r w:rsidR="00D73E75">
        <w:instrText xml:space="preserve"> ADDIN EN.CITE.DATA </w:instrText>
      </w:r>
      <w:r w:rsidR="002D569D">
        <w:fldChar w:fldCharType="end"/>
      </w:r>
      <w:r w:rsidR="002D569D">
        <w:fldChar w:fldCharType="separate"/>
      </w:r>
      <w:r w:rsidR="00D73E75">
        <w:rPr>
          <w:noProof/>
        </w:rPr>
        <w:t>(Hiebert et al., 2010, Rouse et al., 2014)</w:t>
      </w:r>
      <w:r w:rsidR="002D569D">
        <w:fldChar w:fldCharType="end"/>
      </w:r>
      <w:r>
        <w:t xml:space="preserve">. Therefore, current data cannot differentiate the race-specific resistance pattern of Group 1 accessions from the patterns displayed by </w:t>
      </w:r>
      <w:r>
        <w:rPr>
          <w:i/>
          <w:iCs/>
        </w:rPr>
        <w:t>Sr42</w:t>
      </w:r>
      <w:r>
        <w:t xml:space="preserve"> and </w:t>
      </w:r>
      <w:r>
        <w:rPr>
          <w:i/>
          <w:iCs/>
        </w:rPr>
        <w:t>Sr9h</w:t>
      </w:r>
      <w:r>
        <w:t xml:space="preserve">.  </w:t>
      </w:r>
    </w:p>
    <w:p w14:paraId="60535299" w14:textId="77777777" w:rsidR="004B03FC" w:rsidRDefault="004B03FC" w:rsidP="004B03FC">
      <w:pPr>
        <w:spacing w:line="480" w:lineRule="auto"/>
        <w:ind w:firstLine="720"/>
        <w:rPr>
          <w:i/>
          <w:iCs/>
        </w:rPr>
      </w:pPr>
      <w:r>
        <w:t>Nine accessions resistant to the Ug99 race group were also resistant to the five remaining races</w:t>
      </w:r>
      <w:r>
        <w:rPr>
          <w:i/>
          <w:iCs/>
        </w:rPr>
        <w:t>.</w:t>
      </w:r>
      <w:r>
        <w:t xml:space="preserve"> These accessions are referred to as Group 2. Resistant ITs in Group 2 ranged from “0;” to “2-“ (PI’s 604981, 604986, 611887, 611915 displayed higher ITs in some replications to some races, see Table 4). Eight of the nine accessions in Group 2 have </w:t>
      </w:r>
      <w:r>
        <w:rPr>
          <w:i/>
          <w:iCs/>
        </w:rPr>
        <w:t>Th. ponticum</w:t>
      </w:r>
      <w:r>
        <w:t xml:space="preserve"> listed in their pedigree, while the ninth contains </w:t>
      </w:r>
      <w:r w:rsidRPr="00446DCA">
        <w:rPr>
          <w:i/>
          <w:iCs/>
        </w:rPr>
        <w:t>Th</w:t>
      </w:r>
      <w:r>
        <w:rPr>
          <w:i/>
          <w:iCs/>
        </w:rPr>
        <w:t>. intermedium</w:t>
      </w:r>
      <w:r>
        <w:t xml:space="preserve">.  </w:t>
      </w:r>
      <w:r>
        <w:rPr>
          <w:i/>
          <w:iCs/>
        </w:rPr>
        <w:t>Th. ponticum</w:t>
      </w:r>
      <w:r>
        <w:t xml:space="preserve"> is the donor of stem rust resistance genes </w:t>
      </w:r>
      <w:r>
        <w:rPr>
          <w:i/>
          <w:iCs/>
        </w:rPr>
        <w:t>Sr25</w:t>
      </w:r>
      <w:r>
        <w:t xml:space="preserve">, </w:t>
      </w:r>
      <w:r>
        <w:rPr>
          <w:i/>
          <w:iCs/>
        </w:rPr>
        <w:t>Sr26</w:t>
      </w:r>
      <w:r>
        <w:t xml:space="preserve">, and </w:t>
      </w:r>
      <w:r>
        <w:rPr>
          <w:i/>
          <w:iCs/>
        </w:rPr>
        <w:t>Sr43</w:t>
      </w:r>
      <w:r>
        <w:t xml:space="preserve">; each effective against many races of </w:t>
      </w:r>
      <w:r>
        <w:rPr>
          <w:i/>
          <w:iCs/>
        </w:rPr>
        <w:t>P. graminis</w:t>
      </w:r>
      <w:r>
        <w:t xml:space="preserve"> f. sp. </w:t>
      </w:r>
      <w:r>
        <w:rPr>
          <w:i/>
          <w:iCs/>
        </w:rPr>
        <w:t>tritici</w:t>
      </w:r>
      <w:r>
        <w:t xml:space="preserve"> </w:t>
      </w:r>
      <w:r w:rsidR="002D569D">
        <w:fldChar w:fldCharType="begin">
          <w:fldData xml:space="preserve">PEVuZE5vdGU+PENpdGU+PEF1dGhvcj5EdW5kYXM8L0F1dGhvcj48WWVhcj4yMDA3PC9ZZWFyPjxS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</w:fldData>
        </w:fldChar>
      </w:r>
      <w:r w:rsidR="00703425">
        <w:instrText xml:space="preserve"> ADDIN EN.CITE </w:instrText>
      </w:r>
      <w:r w:rsidR="002D569D">
        <w:fldChar w:fldCharType="begin">
          <w:fldData xml:space="preserve">PEVuZE5vdGU+PENpdGU+PEF1dGhvcj5EdW5kYXM8L0F1dGhvcj48WWVhcj4yMDA3PC9ZZWFyPjxS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</w:fldData>
        </w:fldChar>
      </w:r>
      <w:r w:rsidR="00703425">
        <w:instrText xml:space="preserve"> ADDIN EN.CITE.DATA </w:instrText>
      </w:r>
      <w:r w:rsidR="002D569D">
        <w:fldChar w:fldCharType="end"/>
      </w:r>
      <w:r w:rsidR="002D569D">
        <w:fldChar w:fldCharType="separate"/>
      </w:r>
      <w:r w:rsidR="00703425">
        <w:rPr>
          <w:noProof/>
        </w:rPr>
        <w:t>(Dundas et al., 2007, Liu et al., 2010, Niu et al., 2014b)</w:t>
      </w:r>
      <w:r w:rsidR="002D569D">
        <w:fldChar w:fldCharType="end"/>
      </w:r>
      <w:r>
        <w:t xml:space="preserve">. </w:t>
      </w:r>
      <w:r>
        <w:rPr>
          <w:i/>
          <w:iCs/>
        </w:rPr>
        <w:t>Sr25</w:t>
      </w:r>
      <w:r>
        <w:t xml:space="preserve"> provides marginal resistance to race TRTTF, expressing an IT of “2+3-“, however, this is still within the range of low ITs expected for this gene </w:t>
      </w:r>
      <w:r w:rsidR="002D569D">
        <w:fldChar w:fldCharType="begin"/>
      </w:r>
      <w:r w:rsidR="00703425">
        <w:instrText xml:space="preserve"> ADDIN EN.CITE &lt;EndNote&gt;&lt;Cite&gt;&lt;Author&gt;McIntosh&lt;/Author&gt;&lt;Year&gt;1978&lt;/Year&gt;&lt;RecNum&gt;380&lt;/RecNum&gt;&lt;DisplayText&gt;(McIntosh, 1978, Olivera et al., 2012)&lt;/DisplayText&gt;&lt;record&gt;&lt;rec-number&gt;380&lt;/rec-number&gt;&lt;foreign-keys&gt;&lt;key app="EN" db-id="t52e5f9wev9fanesaazv5w2sztfs0tateepf" timestamp="1410839588"&gt;380&lt;/key&gt;&lt;/foreign-keys&gt;&lt;ref-type name="Journal Article"&gt;17&lt;/ref-type&gt;&lt;contributors&gt;&lt;authors&gt;&lt;author&gt;McIntosh, RA&lt;/author&gt;&lt;/authors&gt;&lt;/contributors&gt;&lt;titles&gt;&lt;title&gt;Cytogenetical studies in wheat X. Monosomic analysis and linkage studies involving genes for resistance to Puccinia graminis f. sp. tritici in cultivar Kota&lt;/title&gt;&lt;secondary-title&gt;Heredity&lt;/secondary-title&gt;&lt;/titles&gt;&lt;periodical&gt;&lt;full-title&gt;Heredity&lt;/full-title&gt;&lt;/periodical&gt;&lt;dates&gt;&lt;year&gt;1978&lt;/year&gt;&lt;/dates&gt;&lt;urls&gt;&lt;/urls&gt;&lt;/record&gt;&lt;/Cite&gt;&lt;Cite&gt;&lt;Author&gt;Olivera&lt;/Author&gt;&lt;Year&gt;2012&lt;/Year&gt;&lt;RecNum&gt;383&lt;/RecNum&gt;&lt;record&gt;&lt;rec-number&gt;383&lt;/rec-number&gt;&lt;foreign-keys&gt;&lt;key app="EN" db-id="t52e5f9wev9fanesaazv5w2sztfs0tateepf" timestamp="1410839817"&gt;383&lt;/key&gt;&lt;/foreign-keys&gt;&lt;ref-type name="Journal Article"&gt;17&lt;/ref-type&gt;&lt;contributors&gt;&lt;authors&gt;&lt;author&gt;Olivera, P. D.&lt;/author&gt;&lt;author&gt;Jin, Y.&lt;/author&gt;&lt;author&gt;Rouse, M.&lt;/author&gt;&lt;author&gt;Badebo, A.&lt;/author&gt;&lt;author&gt;Fetch, T.&lt;/author&gt;&lt;author&gt;Singh, R. P.&lt;/author&gt;&lt;author&gt;Yahyaoui, A.&lt;/author&gt;&lt;/authors&gt;&lt;/contributors&gt;&lt;titles&gt;&lt;title&gt;Races of Puccinia graminis f. sp tritici with Combined Virulence to Sr13 and Sr9e in a Field Stem Rust Screening Nursery in Ethiopia&lt;/title&gt;&lt;secondary-title&gt;Plant Disease&lt;/secondary-title&gt;&lt;/titles&gt;&lt;periodical&gt;&lt;full-title&gt;Plant Disease&lt;/full-title&gt;&lt;/periodical&gt;&lt;pages&gt;623-628&lt;/pages&gt;&lt;volume&gt;96&lt;/volume&gt;&lt;number&gt;5&lt;/number&gt;&lt;dates&gt;&lt;year&gt;2012&lt;/year&gt;&lt;pub-dates&gt;&lt;date&gt;May&lt;/date&gt;&lt;/pub-dates&gt;&lt;/dates&gt;&lt;isbn&gt;0191-2917&lt;/isbn&gt;&lt;accession-num&gt;WOS:000303085800004&lt;/accession-num&gt;&lt;urls&gt;&lt;related-urls&gt;&lt;url&gt;&amp;lt;Go to ISI&amp;gt;://WOS:000303085800004&lt;/url&gt;&lt;/related-urls&gt;&lt;/urls&gt;&lt;electronic-resource-num&gt;10.1094/pdis-09-11-0793&lt;/electronic-resource-num&gt;&lt;/record&gt;&lt;/Cite&gt;&lt;/EndNote&gt;</w:instrText>
      </w:r>
      <w:r w:rsidR="002D569D">
        <w:fldChar w:fldCharType="separate"/>
      </w:r>
      <w:r w:rsidR="00703425">
        <w:rPr>
          <w:noProof/>
        </w:rPr>
        <w:t>(McIntosh, 1978, Olivera et al., 2012)</w:t>
      </w:r>
      <w:r w:rsidR="002D569D">
        <w:fldChar w:fldCharType="end"/>
      </w:r>
      <w:r>
        <w:t xml:space="preserve">.  PI 604981 displayed mixed reactions to race TRTTF and also amplified the </w:t>
      </w:r>
      <w:r>
        <w:rPr>
          <w:i/>
          <w:iCs/>
        </w:rPr>
        <w:t>Sr25</w:t>
      </w:r>
      <w:r>
        <w:t xml:space="preserve">-associated amplicon when screened with the PCR marker, </w:t>
      </w:r>
      <w:r>
        <w:rPr>
          <w:i/>
          <w:iCs/>
        </w:rPr>
        <w:t>Gb</w:t>
      </w:r>
      <w:r>
        <w:t xml:space="preserve">, developed by Prins and colleagues </w:t>
      </w:r>
      <w:r w:rsidR="002D569D">
        <w:fldChar w:fldCharType="begin"/>
      </w:r>
      <w:r w:rsidR="00703425">
        <w:instrText xml:space="preserve"> ADDIN EN.CITE &lt;EndNote&gt;&lt;Cite&gt;&lt;Author&gt;Prins&lt;/Author&gt;&lt;Year&gt;2001&lt;/Year&gt;&lt;RecNum&gt;385&lt;/RecNum&gt;&lt;DisplayText&gt;(Prins et al., 2001)&lt;/DisplayText&gt;&lt;record&gt;&lt;rec-number&gt;385&lt;/rec-number&gt;&lt;foreign-keys&gt;&lt;key app="EN" db-id="t52e5f9wev9fanesaazv5w2sztfs0tateepf" timestamp="1410839988"&gt;385&lt;/key&gt;&lt;/foreign-keys&gt;&lt;ref-type name="Journal Article"&gt;17&lt;/ref-type&gt;&lt;contributors&gt;&lt;authors&gt;&lt;author&gt;Prins, R&lt;/author&gt;&lt;author&gt;Groenewald, JZ&lt;/author&gt;&lt;author&gt;Marais, GF&lt;/author&gt;&lt;author&gt;Snape, JW&lt;/author&gt;&lt;author&gt;Koebner, RMD&lt;/author&gt;&lt;/authors&gt;&lt;/contributors&gt;&lt;titles&gt;&lt;title&gt;AFLP and STS tagging of Lr19, a gene conferring resistance to leaf rust in wheat&lt;/title&gt;&lt;secondary-title&gt;Theoretical and Applied Genetics&lt;/secondary-title&gt;&lt;/titles&gt;&lt;periodical&gt;&lt;full-title&gt;Theoretical and Applied Genetics&lt;/full-title&gt;&lt;abbr-1&gt;Theoret. Appl. Genetics&lt;/abbr-1&gt;&lt;/periodical&gt;&lt;pages&gt;618-624&lt;/pages&gt;&lt;volume&gt;103&lt;/volume&gt;&lt;number&gt;4&lt;/number&gt;&lt;dates&gt;&lt;year&gt;2001&lt;/year&gt;&lt;/dates&gt;&lt;isbn&gt;0040-5752&lt;/isbn&gt;&lt;urls&gt;&lt;/urls&gt;&lt;/record&gt;&lt;/Cite&gt;&lt;/EndNote&gt;</w:instrText>
      </w:r>
      <w:r w:rsidR="002D569D">
        <w:fldChar w:fldCharType="separate"/>
      </w:r>
      <w:r w:rsidR="00703425">
        <w:rPr>
          <w:noProof/>
        </w:rPr>
        <w:t>(Prins et al., 2001)</w:t>
      </w:r>
      <w:r w:rsidR="002D569D">
        <w:fldChar w:fldCharType="end"/>
      </w:r>
      <w:r>
        <w:t xml:space="preserve"> (data not shown).  PI 611899 also displayed a higher IT to race TRTTF in one replication but has not been screened with </w:t>
      </w:r>
      <w:r>
        <w:rPr>
          <w:i/>
        </w:rPr>
        <w:t>Sr25</w:t>
      </w:r>
      <w:r>
        <w:t xml:space="preserve">-linked molecular markers.  All other accessions in Group 2 displayed much lower ITs than that conferred by </w:t>
      </w:r>
      <w:r>
        <w:rPr>
          <w:i/>
          <w:iCs/>
        </w:rPr>
        <w:t>Sr25</w:t>
      </w:r>
      <w:r>
        <w:t xml:space="preserve"> when challenged with race TRTTF</w:t>
      </w:r>
      <w:r>
        <w:rPr>
          <w:i/>
          <w:iCs/>
        </w:rPr>
        <w:t>.</w:t>
      </w:r>
    </w:p>
    <w:p w14:paraId="7794AA72" w14:textId="77777777" w:rsidR="004B03FC" w:rsidRPr="009A6041" w:rsidRDefault="004B03FC" w:rsidP="004B03FC">
      <w:pPr>
        <w:spacing w:line="480" w:lineRule="auto"/>
        <w:ind w:firstLine="720"/>
      </w:pPr>
      <w:r>
        <w:rPr>
          <w:i/>
          <w:iCs/>
        </w:rPr>
        <w:t>Sr43</w:t>
      </w:r>
      <w:r>
        <w:t xml:space="preserve"> is a temperature sensitive gene, becoming ineffective at 26°C, and also displays a higher IT (“12;/;12”) to race QTHJC than that exhibited by Group 2 accessions except PI’s 611899 and 604986 </w:t>
      </w:r>
      <w:r w:rsidR="002D569D">
        <w:fldChar w:fldCharType="begin"/>
      </w:r>
      <w:r w:rsidR="00013C45">
        <w:instrText xml:space="preserve"> ADDIN EN.CITE &lt;EndNote&gt;&lt;Cite&gt;&lt;Author&gt;Niu&lt;/Author&gt;&lt;Year&gt;2014&lt;/Year&gt;&lt;RecNum&gt;70&lt;/RecNum&gt;&lt;DisplayText&gt;(Niu et al., 2014b)&lt;/DisplayText&gt;&lt;record&gt;&lt;rec-number&gt;70&lt;/rec-number&gt;&lt;foreign-keys&gt;&lt;key app="EN" db-id="t52e5f9wev9fanesaazv5w2sztfs0tateepf" timestamp="1408645124"&gt;70&lt;/key&gt;&lt;key app="ENWeb" db-id=""&gt;0&lt;/key&gt;&lt;/foreign-keys&gt;&lt;ref-type name="Journal Article"&gt;17&lt;/ref-type&gt;&lt;contributors&gt;&lt;authors&gt;&lt;author&gt;Niu, Z.&lt;/author&gt;&lt;author&gt;Klindworth, D. L.&lt;/author&gt;&lt;author&gt;Yu, G.&lt;/author&gt;&lt;author&gt;L. Friesen T&lt;/author&gt;&lt;author&gt;Chao, S.&lt;/author&gt;&lt;author&gt;Jin, Y.&lt;/author&gt;&lt;author&gt;Cai, X.&lt;/author&gt;&lt;author&gt;Ohm, J. B.&lt;/author&gt;&lt;author&gt;Rasmussen, J. B.&lt;/author&gt;&lt;author&gt;Xu, S. S.&lt;/author&gt;&lt;/authors&gt;&lt;/contributors&gt;&lt;auth-address&gt;Northern Crop Science Laboratory, Cereal Crops Research Unit, USDA-ARS, 1605 Albrecht Blvd. North, Fargo, ND, 58102-2765, USA.&lt;/auth-address&gt;&lt;titles&gt;&lt;title&gt;Development and characterization of wheat lines carrying stem rust resistance gene Sr43 derived from Thinopyrum ponticum&lt;/title&gt;&lt;secondary-title&gt;Theor Appl Genet&lt;/secondary-title&gt;&lt;alt-title&gt;TAG. Theoretical and applied genetics. Theoretische und angewandte Genetik&lt;/alt-title&gt;&lt;/titles&gt;&lt;periodical&gt;&lt;full-title&gt;Theor Appl Genet&lt;/full-title&gt;&lt;abbr-1&gt;TAG. Theoretical and applied genetics. Theoretische und angewandte Genetik&lt;/abbr-1&gt;&lt;/periodical&gt;&lt;alt-periodical&gt;&lt;full-title&gt;Theor Appl Genet&lt;/full-title&gt;&lt;abbr-1&gt;TAG. Theoretical and applied genetics. Theoretische und angewandte Genetik&lt;/abbr-1&gt;&lt;/alt-periodical&gt;&lt;pages&gt;969-80&lt;/pages&gt;&lt;volume&gt;127&lt;/volume&gt;&lt;number&gt;4&lt;/number&gt;&lt;dates&gt;&lt;year&gt;2014&lt;/year&gt;&lt;pub-dates&gt;&lt;date&gt;Apr&lt;/date&gt;&lt;/pub-dates&gt;&lt;/dates&gt;&lt;isbn&gt;1432-2242 (Electronic)&amp;#xD;0040-5752 (Linking)&lt;/isbn&gt;&lt;accession-num&gt;24504553&lt;/accession-num&gt;&lt;urls&gt;&lt;related-urls&gt;&lt;url&gt;http://www.ncbi.nlm.nih.gov/pubmed/24504553&lt;/url&gt;&lt;/related-urls&gt;&lt;/urls&gt;&lt;electronic-resource-num&gt;10.1007/s00122-014-2272-4&lt;/electronic-resource-num&gt;&lt;/record&gt;&lt;/Cite&gt;&lt;/EndNote&gt;</w:instrText>
      </w:r>
      <w:r w:rsidR="002D569D">
        <w:fldChar w:fldCharType="separate"/>
      </w:r>
      <w:r w:rsidR="00013C45">
        <w:rPr>
          <w:noProof/>
        </w:rPr>
        <w:t>(Niu et al., 2014b)</w:t>
      </w:r>
      <w:r w:rsidR="002D569D">
        <w:fldChar w:fldCharType="end"/>
      </w:r>
      <w:r>
        <w:t xml:space="preserve">.  Because the screenings did not occur at temperatures above 26°C we cannot rule out the possibility that Group 2 accessions may possess </w:t>
      </w:r>
      <w:r>
        <w:rPr>
          <w:i/>
          <w:iCs/>
        </w:rPr>
        <w:t>Sr43</w:t>
      </w:r>
      <w:r>
        <w:t>.</w:t>
      </w:r>
    </w:p>
    <w:p w14:paraId="1D5BC2B7" w14:textId="77777777" w:rsidR="004B03FC" w:rsidRDefault="004B03FC" w:rsidP="004B03FC">
      <w:pPr>
        <w:spacing w:line="480" w:lineRule="auto"/>
        <w:ind w:firstLine="720"/>
      </w:pPr>
      <w:r>
        <w:rPr>
          <w:i/>
          <w:iCs/>
        </w:rPr>
        <w:t>Sr26</w:t>
      </w:r>
      <w:r>
        <w:t xml:space="preserve"> conditions an IT that ranges from “;” to “2-“ and may also be a candidate for the gene conditioning the resistance observed in accessions derived from </w:t>
      </w:r>
      <w:r>
        <w:rPr>
          <w:i/>
          <w:iCs/>
        </w:rPr>
        <w:t>Th. ponticum</w:t>
      </w:r>
      <w:r>
        <w:t xml:space="preserve"> </w:t>
      </w:r>
      <w:r w:rsidR="002D569D">
        <w:fldChar w:fldCharType="begin"/>
      </w:r>
      <w:r w:rsidR="00DB7DC1">
        <w:instrText xml:space="preserve"> ADDIN EN.CITE &lt;EndNote&gt;&lt;Cite&gt;&lt;Author&gt;McIntosh&lt;/Author&gt;&lt;Year&gt;1995&lt;/Year&gt;&lt;RecNum&gt;504&lt;/RecNum&gt;&lt;DisplayText&gt;(McIntosh et al., 1995)&lt;/DisplayText&gt;&lt;record&gt;&lt;rec-number&gt;504&lt;/rec-number&gt;&lt;foreign-keys&gt;&lt;key app="EN" db-id="t52e5f9wev9fanesaazv5w2sztfs0tateepf" timestamp="1411151448"&gt;504&lt;/key&gt;&lt;/foreign-keys&gt;&lt;ref-type name="Book"&gt;6&lt;/ref-type&gt;&lt;contributors&gt;&lt;authors&gt;&lt;author&gt;McIntosh, Robert Alexander&lt;/author&gt;&lt;author&gt;Wellings, Colin Ross&lt;/author&gt;&lt;author&gt;Park, Robert Fraser&lt;/author&gt;&lt;/authors&gt;&lt;/contributors&gt;&lt;titles&gt;&lt;title&gt;Wheat rusts: an atlas of resistance genes&lt;/title&gt;&lt;/titles&gt;&lt;dates&gt;&lt;year&gt;1995&lt;/year&gt;&lt;/dates&gt;&lt;pub-location&gt;Dordrecht&amp;#xD;Boston&lt;/pub-location&gt;&lt;publisher&gt;Kluwer Academic Publishers&lt;/publisher&gt;&lt;isbn&gt;0643103023&lt;/isbn&gt;&lt;urls&gt;&lt;/urls&gt;&lt;/record&gt;&lt;/Cite&gt;&lt;/EndNote&gt;</w:instrText>
      </w:r>
      <w:r w:rsidR="002D569D">
        <w:fldChar w:fldCharType="separate"/>
      </w:r>
      <w:r w:rsidR="00DB7DC1">
        <w:rPr>
          <w:noProof/>
        </w:rPr>
        <w:t>(McIntosh et al., 1995)</w:t>
      </w:r>
      <w:r w:rsidR="002D569D">
        <w:fldChar w:fldCharType="end"/>
      </w:r>
      <w:r>
        <w:t xml:space="preserve">. Accession PI 611932 amplified the </w:t>
      </w:r>
      <w:r>
        <w:rPr>
          <w:i/>
          <w:iCs/>
        </w:rPr>
        <w:t>Sr26</w:t>
      </w:r>
      <w:r>
        <w:t xml:space="preserve">-associated fragment when screened with the multiplex PCR markers </w:t>
      </w:r>
      <w:r w:rsidRPr="00A5635A">
        <w:rPr>
          <w:i/>
          <w:iCs/>
        </w:rPr>
        <w:t>BE518379/Sr26#43</w:t>
      </w:r>
      <w:r>
        <w:t xml:space="preserve"> </w:t>
      </w:r>
      <w:r w:rsidR="002D569D">
        <w:fldChar w:fldCharType="begin">
          <w:fldData xml:space="preserve">PEVuZE5vdGU+PENpdGU+PEF1dGhvcj5MaXU8L0F1dGhvcj48WWVhcj4yMDEwPC9ZZWFyPjxSZWNO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</w:fldData>
        </w:fldChar>
      </w:r>
      <w:r w:rsidR="00DB7DC1">
        <w:instrText xml:space="preserve"> ADDIN EN.CITE </w:instrText>
      </w:r>
      <w:r w:rsidR="002D569D">
        <w:fldChar w:fldCharType="begin">
          <w:fldData xml:space="preserve">PEVuZE5vdGU+PENpdGU+PEF1dGhvcj5MaXU8L0F1dGhvcj48WWVhcj4yMDEwPC9ZZWFyPjxSZWNO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</w:fldData>
        </w:fldChar>
      </w:r>
      <w:r w:rsidR="00DB7DC1">
        <w:instrText xml:space="preserve"> ADDIN EN.CITE.DATA </w:instrText>
      </w:r>
      <w:r w:rsidR="002D569D">
        <w:fldChar w:fldCharType="end"/>
      </w:r>
      <w:r w:rsidR="002D569D">
        <w:fldChar w:fldCharType="separate"/>
      </w:r>
      <w:r w:rsidR="00DB7DC1">
        <w:rPr>
          <w:noProof/>
        </w:rPr>
        <w:t>(Liu et al., 2010, Mago et al., 2005)</w:t>
      </w:r>
      <w:r w:rsidR="002D569D">
        <w:fldChar w:fldCharType="end"/>
      </w:r>
      <w:r>
        <w:t xml:space="preserve">(data not shown). Accession PI 604981 was screened with the same multiplex markers and failed to amplify the </w:t>
      </w:r>
      <w:r>
        <w:rPr>
          <w:i/>
          <w:iCs/>
        </w:rPr>
        <w:t>Sr26</w:t>
      </w:r>
      <w:r>
        <w:t xml:space="preserve">-associated amplicon. Further screening at temperatures above 26°C as well as more extensive genotyping will need to be conducted to determine the resistance gene/s present in Group 2. However, molecular and phenotypic analyses, as well as cytogenetic results to be discussed later, indicate that Group 2 accession PI 611932 likely possesses </w:t>
      </w:r>
      <w:r>
        <w:rPr>
          <w:i/>
          <w:iCs/>
        </w:rPr>
        <w:t>Sr26</w:t>
      </w:r>
      <w:r>
        <w:t xml:space="preserve">. </w:t>
      </w:r>
    </w:p>
    <w:p w14:paraId="64499E26" w14:textId="77777777" w:rsidR="004B03FC" w:rsidRPr="0081436D" w:rsidRDefault="004B03FC" w:rsidP="004B03FC">
      <w:pPr>
        <w:spacing w:line="480" w:lineRule="auto"/>
        <w:ind w:firstLine="720"/>
      </w:pPr>
      <w:r>
        <w:t xml:space="preserve">PI 605132 is the only accession in Group 2 with </w:t>
      </w:r>
      <w:r>
        <w:rPr>
          <w:i/>
          <w:iCs/>
        </w:rPr>
        <w:t>Th. intermedium</w:t>
      </w:r>
      <w:r>
        <w:t xml:space="preserve"> listed in its pedigree.  </w:t>
      </w:r>
      <w:r>
        <w:rPr>
          <w:i/>
          <w:iCs/>
        </w:rPr>
        <w:t xml:space="preserve">Th. intermedium </w:t>
      </w:r>
      <w:r>
        <w:t xml:space="preserve">is the donor of </w:t>
      </w:r>
      <w:r>
        <w:rPr>
          <w:i/>
          <w:iCs/>
        </w:rPr>
        <w:t>Sr44</w:t>
      </w:r>
      <w:r>
        <w:t xml:space="preserve">, a resistance gene effective against races TTKSK, TTKST, and TTTSK but susceptible to TRTTF </w:t>
      </w:r>
      <w:r w:rsidR="002D569D">
        <w:fldChar w:fldCharType="begin"/>
      </w:r>
      <w:r w:rsidR="00DB7DC1">
        <w:instrText xml:space="preserve"> ADDIN EN.CITE &lt;EndNote&gt;&lt;Cite&gt;&lt;Author&gt;Liu&lt;/Author&gt;&lt;Year&gt;2011&lt;/Year&gt;&lt;RecNum&gt;437&lt;/RecNum&gt;&lt;DisplayText&gt;(Liu et al., 2011b)&lt;/DisplayText&gt;&lt;record&gt;&lt;rec-number&gt;437&lt;/rec-number&gt;&lt;foreign-keys&gt;&lt;key app="EN" db-id="t52e5f9wev9fanesaazv5w2sztfs0tateepf" timestamp="1410894225"&gt;437&lt;/key&gt;&lt;/foreign-keys&gt;&lt;ref-type name="Journal Article"&gt;17&lt;/ref-type&gt;&lt;contributors&gt;&lt;authors&gt;&lt;author&gt;Liu, Wenxuan&lt;/author&gt;&lt;author&gt;Rouse, Matthew&lt;/author&gt;&lt;author&gt;Friebe, Bernd&lt;/author&gt;&lt;author&gt;Jin, Yue&lt;/author&gt;&lt;author&gt;Gill, Bikram&lt;/author&gt;&lt;author&gt;Pumphrey, Michael O&lt;/author&gt;&lt;/authors&gt;&lt;/contributors&gt;&lt;titles&gt;&lt;title&gt;Discovery and molecular mapping of a new gene conferring resistance to stem rust, Sr53, derived from Aegilops geniculata and characterization of spontaneous translocation stocks with reduced alien chromatin&lt;/title&gt;&lt;secondary-title&gt;Chromosome Research&lt;/secondary-title&gt;&lt;/titles&gt;&lt;periodical&gt;&lt;full-title&gt;Chromosome Research&lt;/full-title&gt;&lt;/periodical&gt;&lt;pages&gt;669-682&lt;/pages&gt;&lt;volume&gt;19&lt;/volume&gt;&lt;number&gt;5&lt;/number&gt;&lt;dates&gt;&lt;year&gt;2011&lt;/year&gt;&lt;/dates&gt;&lt;isbn&gt;0967-3849&lt;/isbn&gt;&lt;urls&gt;&lt;/urls&gt;&lt;/record&gt;&lt;/Cite&gt;&lt;/EndNote&gt;</w:instrText>
      </w:r>
      <w:r w:rsidR="002D569D">
        <w:fldChar w:fldCharType="separate"/>
      </w:r>
      <w:r w:rsidR="00DB7DC1">
        <w:rPr>
          <w:noProof/>
        </w:rPr>
        <w:t>(Liu et al., 2011b)</w:t>
      </w:r>
      <w:r w:rsidR="002D569D">
        <w:fldChar w:fldCharType="end"/>
      </w:r>
      <w:r w:rsidR="00DB7DC1">
        <w:t xml:space="preserve">. </w:t>
      </w:r>
      <w:r w:rsidR="002D569D">
        <w:fldChar w:fldCharType="begin">
          <w:fldData xml:space="preserve">PEVuZE5vdGU+PENpdGUgQXV0aG9yWWVhcj0iMSI+PEF1dGhvcj5MaXU8L0F1dGhvcj48WWVhcj4y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</w:fldData>
        </w:fldChar>
      </w:r>
      <w:r w:rsidR="00DB7DC1">
        <w:instrText xml:space="preserve"> ADDIN EN.CITE </w:instrText>
      </w:r>
      <w:r w:rsidR="002D569D">
        <w:fldChar w:fldCharType="begin">
          <w:fldData xml:space="preserve">PEVuZE5vdGU+PENpdGUgQXV0aG9yWWVhcj0iMSI+PEF1dGhvcj5MaXU8L0F1dGhvcj48WWVhcj4y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</w:fldData>
        </w:fldChar>
      </w:r>
      <w:r w:rsidR="00DB7DC1">
        <w:instrText xml:space="preserve"> ADDIN EN.CITE.DATA </w:instrText>
      </w:r>
      <w:r w:rsidR="002D569D">
        <w:fldChar w:fldCharType="end"/>
      </w:r>
      <w:r w:rsidR="002D569D">
        <w:fldChar w:fldCharType="separate"/>
      </w:r>
      <w:r w:rsidR="00DB7DC1">
        <w:rPr>
          <w:noProof/>
        </w:rPr>
        <w:t>Liu et al. (2013)</w:t>
      </w:r>
      <w:r w:rsidR="002D569D">
        <w:fldChar w:fldCharType="end"/>
      </w:r>
      <w:r>
        <w:t xml:space="preserve"> postulated that </w:t>
      </w:r>
      <w:r>
        <w:rPr>
          <w:i/>
          <w:iCs/>
        </w:rPr>
        <w:t xml:space="preserve">Th. intermedium </w:t>
      </w:r>
      <w:r>
        <w:t xml:space="preserve">chromosome segment 7J#1L harbors an unknown stem rust resistance gene that does confer resistance to race TRTTF.  PI 605132 was found to have a chromosome composition of 2n=54 and may possess multiple unknown stem rust resistance genes located on </w:t>
      </w:r>
      <w:r>
        <w:rPr>
          <w:i/>
          <w:iCs/>
        </w:rPr>
        <w:t>Th. intermedium</w:t>
      </w:r>
      <w:r>
        <w:t xml:space="preserve"> chromatin.</w:t>
      </w:r>
    </w:p>
    <w:p w14:paraId="7745166E" w14:textId="77777777" w:rsidR="004B03FC" w:rsidRPr="00CD0A75" w:rsidRDefault="004B03FC" w:rsidP="004B03FC">
      <w:pPr>
        <w:spacing w:line="480" w:lineRule="auto"/>
        <w:ind w:firstLine="720"/>
      </w:pPr>
      <w:r>
        <w:t xml:space="preserve">Group 3 accessions PI 605079 and PI 605321 shared the same race-specific resistance pattern and ITs as </w:t>
      </w:r>
      <w:r>
        <w:rPr>
          <w:i/>
          <w:iCs/>
        </w:rPr>
        <w:t>SrTmp</w:t>
      </w:r>
      <w:r>
        <w:t xml:space="preserve">.  PI 605079 was more resistant to RKQQC than the expected low IT for </w:t>
      </w:r>
      <w:r>
        <w:rPr>
          <w:i/>
          <w:iCs/>
        </w:rPr>
        <w:t>SrTmp</w:t>
      </w:r>
      <w:r>
        <w:t xml:space="preserve"> but this may be due to experimental variance.  It is possible that resistance in these accessions is derived in part from </w:t>
      </w:r>
      <w:r>
        <w:rPr>
          <w:i/>
          <w:iCs/>
        </w:rPr>
        <w:t>SrTmp</w:t>
      </w:r>
      <w:r>
        <w:t xml:space="preserve">, however we cannot exclude the possibility that additional </w:t>
      </w:r>
      <w:r>
        <w:rPr>
          <w:i/>
          <w:iCs/>
        </w:rPr>
        <w:t>Sr</w:t>
      </w:r>
      <w:r>
        <w:t xml:space="preserve"> genes may be present in these accessions.  Allelism tests could determine if </w:t>
      </w:r>
      <w:r>
        <w:rPr>
          <w:i/>
          <w:iCs/>
        </w:rPr>
        <w:t>SrTmp</w:t>
      </w:r>
      <w:r>
        <w:t xml:space="preserve"> is the source of resistance in these accessions. Groups 4 to 7 display unique resistance/susceptibility patterns that are not readily associated with any known, single </w:t>
      </w:r>
      <w:r>
        <w:rPr>
          <w:i/>
          <w:iCs/>
        </w:rPr>
        <w:t>Sr</w:t>
      </w:r>
      <w:r>
        <w:t xml:space="preserve"> gene.  </w:t>
      </w:r>
    </w:p>
    <w:p w14:paraId="307A791E" w14:textId="77777777" w:rsidR="004B03FC" w:rsidRPr="00AE646E" w:rsidRDefault="004B03FC" w:rsidP="004B03FC">
      <w:pPr>
        <w:spacing w:line="480" w:lineRule="auto"/>
      </w:pPr>
      <w:r>
        <w:rPr>
          <w:b/>
          <w:bCs/>
        </w:rPr>
        <w:t>Cytogenetics of selected resistant accessions</w:t>
      </w:r>
    </w:p>
    <w:p w14:paraId="658530D0" w14:textId="77777777" w:rsidR="004B03FC" w:rsidRDefault="004B03FC" w:rsidP="004B03FC">
      <w:pPr>
        <w:spacing w:line="480" w:lineRule="auto"/>
        <w:ind w:firstLine="720"/>
      </w:pPr>
      <w:r>
        <w:t xml:space="preserve">Nine accessions, selected for their resistance to race TTKSK, were analyzed using the root squash method to determine the number of chromosomes they possess. Accessions PI 604924, 605103, 605132, 611887, and 611899 had chromosome counts of 2n = 54-56. The remaining accessions, PI 604981, PI 605057, PI 605286, and PI 611932, had chromosome counts 2n=42 and were selected for analysis using GISH and FISH (Figure 2).  The alien parent in the four selected accessions is </w:t>
      </w:r>
      <w:r>
        <w:rPr>
          <w:i/>
          <w:iCs/>
        </w:rPr>
        <w:t>Th. ponticum</w:t>
      </w:r>
      <w:r>
        <w:t xml:space="preserve"> [2n = 10x = 70; genome JJJJJJJ</w:t>
      </w:r>
      <w:r>
        <w:rPr>
          <w:vertAlign w:val="superscript"/>
        </w:rPr>
        <w:t>s</w:t>
      </w:r>
      <w:r>
        <w:t>J</w:t>
      </w:r>
      <w:r>
        <w:rPr>
          <w:vertAlign w:val="superscript"/>
        </w:rPr>
        <w:t>s</w:t>
      </w:r>
      <w:r>
        <w:t>J</w:t>
      </w:r>
      <w:r>
        <w:rPr>
          <w:vertAlign w:val="superscript"/>
        </w:rPr>
        <w:t>s</w:t>
      </w:r>
      <w:r>
        <w:t>J</w:t>
      </w:r>
      <w:r>
        <w:rPr>
          <w:vertAlign w:val="superscript"/>
        </w:rPr>
        <w:t>s</w:t>
      </w:r>
      <w:r>
        <w:t xml:space="preserve">] </w:t>
      </w:r>
      <w:r w:rsidR="002D569D">
        <w:fldChar w:fldCharType="begin"/>
      </w:r>
      <w:r w:rsidR="00DB7DC1">
        <w:instrText xml:space="preserve"> ADDIN EN.CITE &lt;EndNote&gt;&lt;Cite&gt;&lt;Author&gt;Chen&lt;/Author&gt;&lt;Year&gt;1998&lt;/Year&gt;&lt;RecNum&gt;358&lt;/RecNum&gt;&lt;DisplayText&gt;(Chen et al., 1998)&lt;/DisplayText&gt;&lt;record&gt;&lt;rec-number&gt;358&lt;/rec-number&gt;&lt;foreign-keys&gt;&lt;key app="EN" db-id="t52e5f9wev9fanesaazv5w2sztfs0tateepf" timestamp="1410836631"&gt;358&lt;/key&gt;&lt;/foreign-keys&gt;&lt;ref-type name="Journal Article"&gt;17&lt;/ref-type&gt;&lt;contributors&gt;&lt;authors&gt;&lt;author&gt;Chen, Qin&lt;/author&gt;&lt;author&gt;Conner, R. L.&lt;/author&gt;&lt;author&gt;Laroche, A.&lt;/author&gt;&lt;author&gt;Thomas, J. B.&lt;/author&gt;&lt;/authors&gt;&lt;/contributors&gt;&lt;titles&gt;&lt;title&gt;Genome analysis of Thinopyrum intermedium and Thinopyrum ponticum using genomic in situ hybridization&lt;/title&gt;&lt;secondary-title&gt;Genome&lt;/secondary-title&gt;&lt;/titles&gt;&lt;periodical&gt;&lt;full-title&gt;Genome&lt;/full-title&gt;&lt;abbr-1&gt;Genome / National Research Council Canada = Genome / Conseil national de recherches Canada&lt;/abbr-1&gt;&lt;/periodical&gt;&lt;pages&gt;580-586&lt;/pages&gt;&lt;volume&gt;41&lt;/volume&gt;&lt;number&gt;4&lt;/number&gt;&lt;dates&gt;&lt;year&gt;1998&lt;/year&gt;&lt;pub-dates&gt;&lt;date&gt;1998/08/01&lt;/date&gt;&lt;/pub-dates&gt;&lt;/dates&gt;&lt;publisher&gt;NRC Research Press&lt;/publisher&gt;&lt;isbn&gt;0831-2796&lt;/isbn&gt;&lt;urls&gt;&lt;related-urls&gt;&lt;url&gt;http://dx.doi.org/10.1139/g98-055&lt;/url&gt;&lt;/related-urls&gt;&lt;/urls&gt;&lt;electronic-resource-num&gt;10.1139/g98-055&lt;/electronic-resource-num&gt;&lt;access-date&gt;2014/09/15&lt;/access-date&gt;&lt;/record&gt;&lt;/Cite&gt;&lt;/EndNote&gt;</w:instrText>
      </w:r>
      <w:r w:rsidR="002D569D">
        <w:fldChar w:fldCharType="separate"/>
      </w:r>
      <w:r w:rsidR="00DB7DC1">
        <w:rPr>
          <w:noProof/>
        </w:rPr>
        <w:t>(Chen et al., 1998)</w:t>
      </w:r>
      <w:r w:rsidR="002D569D">
        <w:fldChar w:fldCharType="end"/>
      </w:r>
      <w:r>
        <w:t xml:space="preserve">.  GISH/FISH analysis revealed that three accessions (PI 604981, PI 605286, and PI 611932) were disomic substitutions (20” + 1” E) (Figure 2a, c, d). PI 604981 was a mixture of plants with 2n = 42 or 41; some had a pair of </w:t>
      </w:r>
      <w:r>
        <w:rPr>
          <w:i/>
          <w:iCs/>
        </w:rPr>
        <w:t xml:space="preserve">Th. ponticum </w:t>
      </w:r>
      <w:r>
        <w:t xml:space="preserve">chromosomes substituting the wheat 2D pair, some contained no alien chromosomes. All analyzed plants had rearranged wheat chromosomes: telosomes and dicentric or translocation chromosomes involving 7A and an unknown D-chromosome. Only one plant each of PI 605286 and PI 611932 were analyzed. Each had a pair of </w:t>
      </w:r>
      <w:r>
        <w:rPr>
          <w:i/>
          <w:iCs/>
        </w:rPr>
        <w:t xml:space="preserve">Th. ponticum </w:t>
      </w:r>
      <w:r>
        <w:t xml:space="preserve">chromosomes substituting for wheat chromosome pairs 2D and 6D, respectively (Figure 2c, d). PI 605057 was a mixture of plants with chromosome numbers 2n=44, 43, and 41. Four of six plants analyzed were disomic substitution/additions (20” + 2” E) with 2n=44 and chromosome pair 2D absent (Figure 2.b). </w:t>
      </w:r>
    </w:p>
    <w:p w14:paraId="41AE8F41" w14:textId="77777777" w:rsidR="004B03FC" w:rsidRDefault="004B03FC" w:rsidP="004B03FC">
      <w:pPr>
        <w:spacing w:line="480" w:lineRule="auto"/>
        <w:ind w:firstLine="720"/>
      </w:pPr>
      <w:r>
        <w:rPr>
          <w:i/>
          <w:iCs/>
        </w:rPr>
        <w:t>Th. ponticum</w:t>
      </w:r>
      <w:r>
        <w:t xml:space="preserve"> chromosomes replaced wheat D-genome chromosomes, including chromosome pairs 2D and 6D.  Wheat chromosome pair 2D was absent in PI 604981, PI 605057, and PI 605286.  Stem rust resistance genes </w:t>
      </w:r>
      <w:r w:rsidRPr="008E20FD">
        <w:rPr>
          <w:i/>
          <w:iCs/>
        </w:rPr>
        <w:t>Sr25</w:t>
      </w:r>
      <w:r>
        <w:t xml:space="preserve"> and </w:t>
      </w:r>
      <w:r w:rsidRPr="008E20FD">
        <w:rPr>
          <w:i/>
          <w:iCs/>
        </w:rPr>
        <w:t>Sr43</w:t>
      </w:r>
      <w:r>
        <w:t xml:space="preserve"> are derived from </w:t>
      </w:r>
      <w:r>
        <w:rPr>
          <w:i/>
          <w:iCs/>
        </w:rPr>
        <w:t>Th. ponticum</w:t>
      </w:r>
      <w:r>
        <w:t xml:space="preserve"> group 7 chromosomes </w:t>
      </w:r>
      <w:r w:rsidR="002D569D">
        <w:fldChar w:fldCharType="begin">
          <w:fldData xml:space="preserve">PEVuZE5vdGU+PENpdGU+PEF1dGhvcj5GcmllYmU8L0F1dGhvcj48WWVhcj4xOTk2PC9ZZWFyPjxS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</w:fldData>
        </w:fldChar>
      </w:r>
      <w:r w:rsidR="00DB7DC1">
        <w:instrText xml:space="preserve"> ADDIN EN.CITE </w:instrText>
      </w:r>
      <w:r w:rsidR="002D569D">
        <w:fldChar w:fldCharType="begin">
          <w:fldData xml:space="preserve">PEVuZE5vdGU+PENpdGU+PEF1dGhvcj5GcmllYmU8L0F1dGhvcj48WWVhcj4xOTk2PC9ZZWFyPjxS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</w:fldData>
        </w:fldChar>
      </w:r>
      <w:r w:rsidR="00DB7DC1">
        <w:instrText xml:space="preserve"> ADDIN EN.CITE.DATA </w:instrText>
      </w:r>
      <w:r w:rsidR="002D569D">
        <w:fldChar w:fldCharType="end"/>
      </w:r>
      <w:r w:rsidR="002D569D">
        <w:fldChar w:fldCharType="separate"/>
      </w:r>
      <w:r w:rsidR="00DB7DC1">
        <w:rPr>
          <w:noProof/>
        </w:rPr>
        <w:t>(Friebe et al., 1996, Knott, 1988)</w:t>
      </w:r>
      <w:r w:rsidR="002D569D">
        <w:fldChar w:fldCharType="end"/>
      </w:r>
      <w:r>
        <w:t xml:space="preserve">.  As none of the four accessions were missing wheat group 7 chromosomes it is unlikely that either </w:t>
      </w:r>
      <w:r>
        <w:rPr>
          <w:i/>
          <w:iCs/>
        </w:rPr>
        <w:t>Sr25</w:t>
      </w:r>
      <w:r>
        <w:t xml:space="preserve"> or </w:t>
      </w:r>
      <w:r>
        <w:rPr>
          <w:i/>
          <w:iCs/>
        </w:rPr>
        <w:t>Sr43</w:t>
      </w:r>
      <w:r>
        <w:t xml:space="preserve"> are the source of TTKSK resistance in these accessions. </w:t>
      </w:r>
    </w:p>
    <w:p w14:paraId="60BA7579" w14:textId="77777777" w:rsidR="004B03FC" w:rsidRDefault="004B03FC" w:rsidP="004B03FC">
      <w:pPr>
        <w:spacing w:line="480" w:lineRule="auto"/>
        <w:ind w:firstLine="720"/>
      </w:pPr>
      <w:r>
        <w:rPr>
          <w:i/>
          <w:iCs/>
        </w:rPr>
        <w:t>Sr</w:t>
      </w:r>
      <w:r w:rsidRPr="008E20FD">
        <w:rPr>
          <w:i/>
          <w:iCs/>
        </w:rPr>
        <w:t>24</w:t>
      </w:r>
      <w:r>
        <w:t xml:space="preserve">, while effective against TTKSK (Ug99), is ineffective against TTKST to which these accessions were resistant.  However, PI 605286 exhibited a mixed reaction, “0;/3” to race TTKST.  In contrast, PI 604981 and PI 611932 exhibited highly resistant ITs when inoculated with TTKST.  </w:t>
      </w:r>
      <w:r>
        <w:rPr>
          <w:i/>
          <w:iCs/>
        </w:rPr>
        <w:t>Sr24</w:t>
      </w:r>
      <w:r>
        <w:t xml:space="preserve"> was transferred from a group 3 </w:t>
      </w:r>
      <w:r>
        <w:rPr>
          <w:i/>
          <w:iCs/>
        </w:rPr>
        <w:t xml:space="preserve">Th. ponticum </w:t>
      </w:r>
      <w:r>
        <w:t xml:space="preserve">chromosome to chromosome 3D of wheat and has also been transferred to the short arm of wheat chromosome 1B </w:t>
      </w:r>
      <w:r w:rsidR="002D569D">
        <w:fldChar w:fldCharType="begin">
          <w:fldData xml:space="preserve">PEVuZE5vdGU+PENpdGU+PEF1dGhvcj5KaWFuZzwvQXV0aG9yPjxZZWFyPjE5OTQ8L1llYXI+PFJl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=
</w:fldData>
        </w:fldChar>
      </w:r>
      <w:r w:rsidR="00672CDE">
        <w:instrText xml:space="preserve"> ADDIN EN.CITE </w:instrText>
      </w:r>
      <w:r w:rsidR="002D569D">
        <w:fldChar w:fldCharType="begin">
          <w:fldData xml:space="preserve">PEVuZE5vdGU+PENpdGU+PEF1dGhvcj5KaWFuZzwvQXV0aG9yPjxZZWFyPjE5OTQ8L1llYXI+PFJl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=
</w:fldData>
        </w:fldChar>
      </w:r>
      <w:r w:rsidR="00672CDE">
        <w:instrText xml:space="preserve"> ADDIN EN.CITE.DATA </w:instrText>
      </w:r>
      <w:r w:rsidR="002D569D">
        <w:fldChar w:fldCharType="end"/>
      </w:r>
      <w:r w:rsidR="002D569D">
        <w:fldChar w:fldCharType="separate"/>
      </w:r>
      <w:r w:rsidR="00672CDE">
        <w:rPr>
          <w:noProof/>
        </w:rPr>
        <w:t>(Jiang et al., 1994, Mago et al., 2005, The et al., 1991)</w:t>
      </w:r>
      <w:r w:rsidR="002D569D">
        <w:fldChar w:fldCharType="end"/>
      </w:r>
      <w:r>
        <w:t xml:space="preserve">.  PI 605286 did not amplify the </w:t>
      </w:r>
      <w:r>
        <w:rPr>
          <w:i/>
          <w:iCs/>
        </w:rPr>
        <w:t>Sr24</w:t>
      </w:r>
      <w:r>
        <w:t xml:space="preserve">-associated fragment when screened with PCR marker </w:t>
      </w:r>
      <w:r w:rsidRPr="00B177B3">
        <w:rPr>
          <w:i/>
          <w:iCs/>
        </w:rPr>
        <w:t>Xbarc71</w:t>
      </w:r>
      <w:r>
        <w:t xml:space="preserve"> identified by Mago and colleagues </w:t>
      </w:r>
      <w:r w:rsidR="002D569D">
        <w:fldChar w:fldCharType="begin">
          <w:fldData xml:space="preserve">PEVuZE5vdGU+PENpdGU+PEF1dGhvcj5NYWdvPC9BdXRob3I+PFllYXI+MjAwNTwvWWVhcj48UmVj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</w:fldData>
        </w:fldChar>
      </w:r>
      <w:r w:rsidR="00672CDE">
        <w:instrText xml:space="preserve"> ADDIN EN.CITE </w:instrText>
      </w:r>
      <w:r w:rsidR="002D569D">
        <w:fldChar w:fldCharType="begin">
          <w:fldData xml:space="preserve">PEVuZE5vdGU+PENpdGU+PEF1dGhvcj5NYWdvPC9BdXRob3I+PFllYXI+MjAwNTwvWWVhcj48UmVj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</w:fldData>
        </w:fldChar>
      </w:r>
      <w:r w:rsidR="00672CDE">
        <w:instrText xml:space="preserve"> ADDIN EN.CITE.DATA </w:instrText>
      </w:r>
      <w:r w:rsidR="002D569D">
        <w:fldChar w:fldCharType="end"/>
      </w:r>
      <w:r w:rsidR="002D569D">
        <w:fldChar w:fldCharType="separate"/>
      </w:r>
      <w:r w:rsidR="00672CDE">
        <w:rPr>
          <w:noProof/>
        </w:rPr>
        <w:t>(Mago et al., 2005)</w:t>
      </w:r>
      <w:r w:rsidR="002D569D">
        <w:fldChar w:fldCharType="end"/>
      </w:r>
      <w:r w:rsidR="00672CDE">
        <w:t xml:space="preserve"> </w:t>
      </w:r>
      <w:r>
        <w:t xml:space="preserve">(data not shown). </w:t>
      </w:r>
      <w:r w:rsidR="002D569D">
        <w:fldChar w:fldCharType="begin"/>
      </w:r>
      <w:r w:rsidR="00672CDE">
        <w:instrText xml:space="preserve"> ADDIN EN.CITE &lt;EndNote&gt;&lt;Cite AuthorYear="1"&gt;&lt;Author&gt;Yu&lt;/Author&gt;&lt;Year&gt;2010&lt;/Year&gt;&lt;RecNum&gt;118&lt;/RecNum&gt;&lt;DisplayText&gt;Yu et al. (2010)&lt;/DisplayText&gt;&lt;record&gt;&lt;rec-number&gt;118&lt;/rec-number&gt;&lt;foreign-keys&gt;&lt;key app="EN" db-id="t52e5f9wev9fanesaazv5w2sztfs0tateepf" timestamp="1408645174"&gt;118&lt;/key&gt;&lt;key app="ENWeb" db-id=""&gt;0&lt;/key&gt;&lt;/foreign-keys&gt;&lt;ref-type name="Journal Article"&gt;17&lt;/ref-type&gt;&lt;contributors&gt;&lt;authors&gt;&lt;author&gt;Yu, Long-Xi&lt;/author&gt;&lt;author&gt;Liu, Sixin&lt;/author&gt;&lt;author&gt;Anderson, James A.&lt;/author&gt;&lt;author&gt;Singh, Ravi P.&lt;/author&gt;&lt;author&gt;Jin, Yue&lt;/author&gt;&lt;author&gt;Dubcovsky, Jorge&lt;/author&gt;&lt;author&gt;Brown-Guidera, Gina&lt;/author&gt;&lt;author&gt;Bhavani, Sridhar&lt;/author&gt;&lt;author&gt;Morgounov, Alexey&lt;/author&gt;&lt;author&gt;He, Zhonghu&lt;/author&gt;&lt;author&gt;Huerta-Espino, Julio&lt;/author&gt;&lt;author&gt;Sorrells, Mark E.&lt;/author&gt;&lt;/authors&gt;&lt;/contributors&gt;&lt;titles&gt;&lt;title&gt;Haplotype diversity of stem rust resistance loci in uncharacterized wheat lines&lt;/title&gt;&lt;secondary-title&gt;Molecular Breeding&lt;/secondary-title&gt;&lt;/titles&gt;&lt;periodical&gt;&lt;full-title&gt;Molecular Breeding&lt;/full-title&gt;&lt;/periodical&gt;&lt;pages&gt;667-680&lt;/pages&gt;&lt;volume&gt;26&lt;/volume&gt;&lt;number&gt;4&lt;/number&gt;&lt;dates&gt;&lt;year&gt;2010&lt;/year&gt;&lt;/dates&gt;&lt;isbn&gt;1380-3743&amp;#xD;1572-9788&lt;/isbn&gt;&lt;urls&gt;&lt;/urls&gt;&lt;electronic-resource-num&gt;10.1007/s11032-010-9403-7&lt;/electronic-resource-num&gt;&lt;/record&gt;&lt;/Cite&gt;&lt;/EndNote&gt;</w:instrText>
      </w:r>
      <w:r w:rsidR="002D569D">
        <w:fldChar w:fldCharType="separate"/>
      </w:r>
      <w:r w:rsidR="00672CDE">
        <w:rPr>
          <w:noProof/>
        </w:rPr>
        <w:t>Yu et al. (2010)</w:t>
      </w:r>
      <w:r w:rsidR="002D569D">
        <w:fldChar w:fldCharType="end"/>
      </w:r>
      <w:r>
        <w:t xml:space="preserve"> have successfully used this marker to genotype 228 wheat lines from CIMMYT, ICARDA, China, and other miscellaneous origins for the presence of </w:t>
      </w:r>
      <w:r>
        <w:rPr>
          <w:i/>
          <w:iCs/>
        </w:rPr>
        <w:t>Sr24</w:t>
      </w:r>
      <w:r>
        <w:t xml:space="preserve">.  However, despite the absence of molecular data, screening results remain inconclusive in regards to whether PI 605286 possesses </w:t>
      </w:r>
      <w:r>
        <w:rPr>
          <w:i/>
          <w:iCs/>
        </w:rPr>
        <w:t>Sr24</w:t>
      </w:r>
      <w:r>
        <w:t xml:space="preserve"> due to potential false negatives when using molecular markers designed from a specific </w:t>
      </w:r>
      <w:r>
        <w:rPr>
          <w:i/>
          <w:iCs/>
        </w:rPr>
        <w:t xml:space="preserve">Th. ponticum </w:t>
      </w:r>
      <w:r>
        <w:t xml:space="preserve">translocation. </w:t>
      </w:r>
    </w:p>
    <w:p w14:paraId="6C397A05" w14:textId="77777777" w:rsidR="004B03FC" w:rsidRDefault="004B03FC" w:rsidP="004B03FC">
      <w:pPr>
        <w:spacing w:line="480" w:lineRule="auto"/>
        <w:ind w:firstLine="720"/>
      </w:pPr>
      <w:r>
        <w:t xml:space="preserve">PI 605057 was susceptible to races TTKST, TTTSK, TPMKC and exhibited a resistant reaction and a susceptible reaction to race RKQQC in separate replicates.  All known </w:t>
      </w:r>
      <w:r>
        <w:rPr>
          <w:i/>
          <w:iCs/>
        </w:rPr>
        <w:t>Sr</w:t>
      </w:r>
      <w:r>
        <w:t xml:space="preserve"> genes derived from </w:t>
      </w:r>
      <w:r>
        <w:rPr>
          <w:i/>
          <w:iCs/>
        </w:rPr>
        <w:t>Th. ponticum</w:t>
      </w:r>
      <w:r>
        <w:t xml:space="preserve"> are resistant to these races (except </w:t>
      </w:r>
      <w:r>
        <w:rPr>
          <w:i/>
          <w:iCs/>
        </w:rPr>
        <w:t>Sr24</w:t>
      </w:r>
      <w:r>
        <w:t xml:space="preserve"> is not effective against TTKST).  To our knowledge no known </w:t>
      </w:r>
      <w:r>
        <w:rPr>
          <w:i/>
          <w:iCs/>
        </w:rPr>
        <w:t>Sr</w:t>
      </w:r>
      <w:r>
        <w:t xml:space="preserve"> gene shares this resistance/susceptibility pattern and this may indicate either a novel </w:t>
      </w:r>
      <w:r>
        <w:rPr>
          <w:i/>
          <w:iCs/>
        </w:rPr>
        <w:t>Sr</w:t>
      </w:r>
      <w:r>
        <w:t xml:space="preserve"> gene/s or a new allele/s of known </w:t>
      </w:r>
      <w:r>
        <w:rPr>
          <w:i/>
          <w:iCs/>
        </w:rPr>
        <w:t>Sr</w:t>
      </w:r>
      <w:r>
        <w:t xml:space="preserve"> genes or a </w:t>
      </w:r>
      <w:r w:rsidRPr="006A192A">
        <w:t>heterogeneous</w:t>
      </w:r>
      <w:r>
        <w:t xml:space="preserve"> structure of the PI605057 population. </w:t>
      </w:r>
    </w:p>
    <w:p w14:paraId="740B1490" w14:textId="77777777" w:rsidR="004B03FC" w:rsidRPr="00000224" w:rsidRDefault="004B03FC" w:rsidP="004B03FC">
      <w:pPr>
        <w:spacing w:line="480" w:lineRule="auto"/>
        <w:ind w:firstLine="720"/>
      </w:pPr>
      <w:r>
        <w:rPr>
          <w:i/>
          <w:iCs/>
        </w:rPr>
        <w:t>Sr26</w:t>
      </w:r>
      <w:r>
        <w:t xml:space="preserve"> was transferred from the long arm of a </w:t>
      </w:r>
      <w:r>
        <w:rPr>
          <w:i/>
          <w:iCs/>
        </w:rPr>
        <w:t xml:space="preserve">Th. ponticum </w:t>
      </w:r>
      <w:r>
        <w:t xml:space="preserve">group 6 chromosome to the wheat chromosome 6A </w:t>
      </w:r>
      <w:r w:rsidR="002D569D">
        <w:fldChar w:fldCharType="begin"/>
      </w:r>
      <w:r w:rsidR="00DD5A8C">
        <w:instrText xml:space="preserve"> ADDIN EN.CITE &lt;EndNote&gt;&lt;Cite&gt;&lt;Author&gt;Knott&lt;/Author&gt;&lt;Year&gt;1961&lt;/Year&gt;&lt;RecNum&gt;400&lt;/RecNum&gt;&lt;DisplayText&gt;(Knott, 1961, Knott, 1968)&lt;/DisplayText&gt;&lt;record&gt;&lt;rec-number&gt;400&lt;/rec-number&gt;&lt;foreign-keys&gt;&lt;key app="EN" db-id="t52e5f9wev9fanesaazv5w2sztfs0tateepf" timestamp="1410841282"&gt;400&lt;/key&gt;&lt;/foreign-keys&gt;&lt;ref-type name="Journal Article"&gt;17&lt;/ref-type&gt;&lt;contributors&gt;&lt;authors&gt;&lt;author&gt;Knott, DR&lt;/author&gt;&lt;/authors&gt;&lt;/contributors&gt;&lt;titles&gt;&lt;title&gt;The inheritance of rust resistance. VI. The transfer of stem rust resistance from Agropyron elongatum to common wheat&lt;/title&gt;&lt;secondary-title&gt;Canadian Journal of Plant Science&lt;/secondary-title&gt;&lt;/titles&gt;&lt;periodical&gt;&lt;full-title&gt;Canadian Journal of Plant Science&lt;/full-title&gt;&lt;/periodical&gt;&lt;pages&gt;109-123&lt;/pages&gt;&lt;volume&gt;41&lt;/volume&gt;&lt;number&gt;1&lt;/number&gt;&lt;dates&gt;&lt;year&gt;1961&lt;/year&gt;&lt;/dates&gt;&lt;isbn&gt;0008-4220&lt;/isbn&gt;&lt;urls&gt;&lt;/urls&gt;&lt;/record&gt;&lt;/Cite&gt;&lt;Cite&gt;&lt;Author&gt;Knott&lt;/Author&gt;&lt;Year&gt;1968&lt;/Year&gt;&lt;RecNum&gt;507&lt;/RecNum&gt;&lt;record&gt;&lt;rec-number&gt;507&lt;/rec-number&gt;&lt;foreign-keys&gt;&lt;key app="EN" db-id="t52e5f9wev9fanesaazv5w2sztfs0tateepf" timestamp="1411152517"&gt;507&lt;/key&gt;&lt;/foreign-keys&gt;&lt;ref-type name="Journal Article"&gt;17&lt;/ref-type&gt;&lt;contributors&gt;&lt;authors&gt;&lt;author&gt;Knott, DR&lt;/author&gt;&lt;/authors&gt;&lt;/contributors&gt;&lt;titles&gt;&lt;title&gt;Translocations involving Triticum chromosomes and Agropyron chromosomes carrying rust resistance&lt;/title&gt;&lt;secondary-title&gt;Canadian Journal of Genetics and Cytology&lt;/secondary-title&gt;&lt;/titles&gt;&lt;periodical&gt;&lt;full-title&gt;Canadian Journal of Genetics and Cytology&lt;/full-title&gt;&lt;abbr-1&gt;Can J Genet Cytol&lt;/abbr-1&gt;&lt;/periodical&gt;&lt;pages&gt;695-696&lt;/pages&gt;&lt;volume&gt;10&lt;/volume&gt;&lt;number&gt;3&lt;/number&gt;&lt;dates&gt;&lt;year&gt;1968&lt;/year&gt;&lt;/dates&gt;&lt;isbn&gt;0008-4093&lt;/isbn&gt;&lt;urls&gt;&lt;/urls&gt;&lt;/record&gt;&lt;/Cite&gt;&lt;/EndNote&gt;</w:instrText>
      </w:r>
      <w:r w:rsidR="002D569D">
        <w:fldChar w:fldCharType="separate"/>
      </w:r>
      <w:r w:rsidR="00DD5A8C">
        <w:rPr>
          <w:noProof/>
        </w:rPr>
        <w:t>(Knott, 1961, Knott, 1968)</w:t>
      </w:r>
      <w:r w:rsidR="002D569D">
        <w:fldChar w:fldCharType="end"/>
      </w:r>
      <w:r>
        <w:t xml:space="preserve">.  In GISH analysis, PI 611932 was shown to possess a single pair of </w:t>
      </w:r>
      <w:r>
        <w:rPr>
          <w:i/>
          <w:iCs/>
        </w:rPr>
        <w:t>Th. ponticum</w:t>
      </w:r>
      <w:r>
        <w:t xml:space="preserve"> chromosomes and lacked wheat chromosome group 6D, indicating that the </w:t>
      </w:r>
      <w:r>
        <w:rPr>
          <w:i/>
          <w:iCs/>
        </w:rPr>
        <w:t>Th. ponticum</w:t>
      </w:r>
      <w:r>
        <w:t xml:space="preserve"> chromosomes may be from group 6 chromosomes possessing </w:t>
      </w:r>
      <w:r>
        <w:rPr>
          <w:i/>
          <w:iCs/>
        </w:rPr>
        <w:t>Sr26</w:t>
      </w:r>
      <w:r>
        <w:t>.  PI 611932 also possessed a possible T6AS</w:t>
      </w:r>
      <w:r w:rsidRPr="00026C6A">
        <w:rPr>
          <w:rFonts w:eastAsia="Times New Roman"/>
          <w:color w:val="000000"/>
        </w:rPr>
        <w:t>∙</w:t>
      </w:r>
      <w:r>
        <w:t xml:space="preserve">6AL/6DL translocation. Phenotypic, molecular, and cytogenetic data indicate that </w:t>
      </w:r>
      <w:r w:rsidRPr="00364B38">
        <w:rPr>
          <w:i/>
          <w:iCs/>
        </w:rPr>
        <w:t>Sr26</w:t>
      </w:r>
      <w:r>
        <w:t xml:space="preserve"> is the resistance gene in PI 611932 but no allelism tests have been conducted to confirm this. We postulate that PI 604981, PI 605057, and PI 605286 have uncharacterized stem rust resistance genes effective against the Ug99 race group. Chromosome engineering efforts are currently underway to reduce the size of alien chromatin in these accessions by using a </w:t>
      </w:r>
      <w:r>
        <w:rPr>
          <w:i/>
          <w:iCs/>
        </w:rPr>
        <w:t>ph1b</w:t>
      </w:r>
      <w:r>
        <w:t xml:space="preserve"> mutant developed at Kansas State University Wheat Genetics Resource Center </w:t>
      </w:r>
      <w:r w:rsidR="002D569D">
        <w:fldChar w:fldCharType="begin"/>
      </w:r>
      <w:r w:rsidR="00DD5A8C">
        <w:instrText xml:space="preserve"> ADDIN EN.CITE &lt;EndNote&gt;&lt;Cite&gt;&lt;Author&gt;Friebe&lt;/Author&gt;&lt;Year&gt;2011&lt;/Year&gt;&lt;RecNum&gt;508&lt;/RecNum&gt;&lt;DisplayText&gt;(Friebe et al., 2011)&lt;/DisplayText&gt;&lt;record&gt;&lt;rec-number&gt;508&lt;/rec-number&gt;&lt;foreign-keys&gt;&lt;key app="EN" db-id="t52e5f9wev9fanesaazv5w2sztfs0tateepf" timestamp="1411152771"&gt;508&lt;/key&gt;&lt;/foreign-keys&gt;&lt;ref-type name="Journal Article"&gt;17&lt;/ref-type&gt;&lt;contributors&gt;&lt;authors&gt;&lt;author&gt;Friebe, B.&lt;/author&gt;&lt;author&gt;Qi, L. L.&lt;/author&gt;&lt;author&gt;Liu, C.&lt;/author&gt;&lt;author&gt;Liu, W.&lt;/author&gt;&lt;author&gt;Wilson, D.L.&lt;/author&gt;&lt;author&gt;Raupp, W.J.&lt;/author&gt;&lt;author&gt;Gill, B.S.&lt;/author&gt;&lt;/authors&gt;&lt;/contributors&gt;&lt;titles&gt;&lt;title&gt;Notice of release of KS12WGGRC55 (TA5092) hard red winter wheat germplasm homozygous for the ph1b gene&lt;/title&gt;&lt;secondary-title&gt;Annual Wheat Newsletter&lt;/secondary-title&gt;&lt;/titles&gt;&lt;periodical&gt;&lt;full-title&gt;Annual Wheat Newsletter&lt;/full-title&gt;&lt;/periodical&gt;&lt;pages&gt;278-278&lt;/pages&gt;&lt;volume&gt;57&lt;/volume&gt;&lt;dates&gt;&lt;year&gt;2011&lt;/year&gt;&lt;/dates&gt;&lt;urls&gt;&lt;/urls&gt;&lt;/record&gt;&lt;/Cite&gt;&lt;/EndNote&gt;</w:instrText>
      </w:r>
      <w:r w:rsidR="002D569D">
        <w:fldChar w:fldCharType="separate"/>
      </w:r>
      <w:r w:rsidR="00DD5A8C">
        <w:rPr>
          <w:noProof/>
        </w:rPr>
        <w:t>(Friebe et al., 2011)</w:t>
      </w:r>
      <w:r w:rsidR="002D569D">
        <w:fldChar w:fldCharType="end"/>
      </w:r>
      <w:r>
        <w:t>.</w:t>
      </w:r>
    </w:p>
    <w:p w14:paraId="6820D72A" w14:textId="77777777" w:rsidR="004B03FC" w:rsidRPr="003B762A" w:rsidRDefault="004B03FC" w:rsidP="004B03FC">
      <w:pPr>
        <w:spacing w:line="480" w:lineRule="auto"/>
      </w:pPr>
      <w:r>
        <w:rPr>
          <w:b/>
          <w:bCs/>
        </w:rPr>
        <w:t>D</w:t>
      </w:r>
      <w:r w:rsidR="00C66921">
        <w:rPr>
          <w:b/>
          <w:bCs/>
        </w:rPr>
        <w:t>iscussion</w:t>
      </w:r>
    </w:p>
    <w:p w14:paraId="4EEB5407" w14:textId="77777777" w:rsidR="004B03FC" w:rsidRDefault="004B03FC" w:rsidP="004B03FC">
      <w:pPr>
        <w:spacing w:line="480" w:lineRule="auto"/>
        <w:ind w:firstLine="720"/>
      </w:pPr>
      <w:r>
        <w:t xml:space="preserve">The W. J. Sando collection is known to harbor valuable resistance genes to multiple diseases effecting wheat production. Though individual lines had been characterized for their reaction to stem rust but, to our knowledge, no published data exists characterizing the entire collection.  We were able to characterize the resistance in the entire collection of accessions using 8 races of </w:t>
      </w:r>
      <w:r w:rsidRPr="009347CD">
        <w:rPr>
          <w:i/>
        </w:rPr>
        <w:t>P. graminis</w:t>
      </w:r>
      <w:r>
        <w:t xml:space="preserve"> f. sp. </w:t>
      </w:r>
      <w:r w:rsidRPr="009347CD">
        <w:rPr>
          <w:i/>
        </w:rPr>
        <w:t>tritici</w:t>
      </w:r>
      <w:r>
        <w:t xml:space="preserve">. Furthermore, the 29 accessions identified with resistance to three races within the Ug99 race group are a valuable resource in the fight against stem rust. Future work will proceed more rapidly with the aid of this comprehensive screening. 25 of these accessions could not be distinguished from known </w:t>
      </w:r>
      <w:r>
        <w:rPr>
          <w:i/>
        </w:rPr>
        <w:t>Sr</w:t>
      </w:r>
      <w:r w:rsidRPr="00EF087B">
        <w:t xml:space="preserve"> </w:t>
      </w:r>
      <w:r>
        <w:t xml:space="preserve">genes but more work may </w:t>
      </w:r>
      <w:r w:rsidRPr="00EF087B">
        <w:t xml:space="preserve">differentiate some of these as new genes or alleles. </w:t>
      </w:r>
      <w:r>
        <w:t>We postulate that the</w:t>
      </w:r>
      <w:r w:rsidRPr="00EF087B">
        <w:t xml:space="preserve"> four accessions that could not be readily associated wit</w:t>
      </w:r>
      <w:r>
        <w:t xml:space="preserve">h any single </w:t>
      </w:r>
      <w:r>
        <w:rPr>
          <w:i/>
        </w:rPr>
        <w:t xml:space="preserve">Sr </w:t>
      </w:r>
      <w:r>
        <w:t xml:space="preserve">gene possess new genes with strong resistance to the Ug99 race group. Introgression of these resistance genes into adapted wheat germplasm will provide additional tools for breeding resistant wheat cultivars. </w:t>
      </w:r>
    </w:p>
    <w:p w14:paraId="35036E5B" w14:textId="77777777" w:rsidR="004B03FC" w:rsidRDefault="004B03FC" w:rsidP="004B03FC">
      <w:pPr>
        <w:spacing w:line="480" w:lineRule="auto"/>
      </w:pPr>
      <w:r>
        <w:tab/>
        <w:t>Nine accessions were selected and screened using cytogenetic techniques after preliminary results indicated that they possessed resistance to TTKSK. We combined the classic method of GISH with state-of-the-art fluorescence banding methods to quickly determine 1) how many alien chromosomes were present in each line and 2) which wheat chromosomes had been replaced by alien chromosomes. These methods allowed our pre-breeding work to focus on those accessions with the greatest likelihood of successful introgression. We identified three lines with likely new stem rust resistance and only a single pair of substituted chromosomes. The identification of these lines will be helpful in future studies introgressing new resistance into high-performing cultivars. Cytogenetic characterization also complemented phenotypic and molecular data and aided in the postulation of gene presence or absence. By combining classic phenotypic and cytogenetic techniques with modern microscopy and molecular markers we have shown that wheat-intra/intergeneric hybrids are a valuable and viable source of wheat stem rust resistance genes and are effective bridges between wheat’s tertiary gene pool and agronomic cultivars.</w:t>
      </w:r>
    </w:p>
    <w:p w14:paraId="5FAD5C6B" w14:textId="77777777" w:rsidR="00C66921" w:rsidRDefault="00C66921">
      <w:r>
        <w:br w:type="page"/>
      </w:r>
    </w:p>
    <w:p w14:paraId="18BF5A07" w14:textId="77777777" w:rsidR="00C66921" w:rsidRDefault="00532E5B" w:rsidP="00C66921">
      <w:pPr>
        <w:spacing w:line="480" w:lineRule="auto"/>
        <w:jc w:val="center"/>
        <w:rPr>
          <w:b/>
        </w:rPr>
      </w:pPr>
      <w:r>
        <w:rPr>
          <w:b/>
        </w:rPr>
        <w:t>CHAPTER 3:</w:t>
      </w:r>
    </w:p>
    <w:p w14:paraId="7FED7A42" w14:textId="77777777" w:rsidR="00532E5B" w:rsidRDefault="00532E5B" w:rsidP="00C66921">
      <w:pPr>
        <w:spacing w:line="480" w:lineRule="auto"/>
        <w:jc w:val="center"/>
      </w:pPr>
      <w:r>
        <w:rPr>
          <w:b/>
        </w:rPr>
        <w:t>Ug99 resistance in accession PI 410954</w:t>
      </w:r>
    </w:p>
    <w:p w14:paraId="7C85145E" w14:textId="272725F0" w:rsidR="00CC4056" w:rsidRDefault="00CC4056" w:rsidP="00CC4056">
      <w:pPr>
        <w:spacing w:line="480" w:lineRule="auto"/>
        <w:ind w:firstLine="720"/>
      </w:pPr>
      <w:r>
        <w:t>The threat of the Ug99 race group has led to a large coordinated effort to find and deploy new sources of resistance to this disease</w:t>
      </w:r>
      <w:r>
        <w:t xml:space="preserve"> </w:t>
      </w:r>
      <w:r>
        <w:fldChar w:fldCharType="begin">
          <w:fldData xml:space="preserve">PEVuZE5vdGU+PENpdGU+PEF1dGhvcj5OZXdjb21iPC9BdXRob3I+PFllYXI+MjAxMzwvWWVhcj48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</w:fldData>
        </w:fldChar>
      </w:r>
      <w:r>
        <w:instrText xml:space="preserve"> ADDIN EN.CITE </w:instrText>
      </w:r>
      <w:r>
        <w:fldChar w:fldCharType="begin">
          <w:fldData xml:space="preserve">PEVuZE5vdGU+PENpdGU+PEF1dGhvcj5OZXdjb21iPC9BdXRob3I+PFllYXI+MjAxMzwvWWVhcj48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</w:fldData>
        </w:fldChar>
      </w:r>
      <w:r>
        <w:instrText xml:space="preserve"> ADDIN EN.CITE.DATA </w:instrText>
      </w:r>
      <w:r>
        <w:fldChar w:fldCharType="end"/>
      </w:r>
      <w:r>
        <w:fldChar w:fldCharType="separate"/>
      </w:r>
      <w:r>
        <w:rPr>
          <w:noProof/>
        </w:rPr>
        <w:t>(Newcomb et al., 2013, Rouse et al., 2011b, Xu et al., 2009, Turner et al., 2013, Aghaee-Sarbarzeh et al., 2013, Fedak et al., 2012, Endresen et al., 2012, Rouse et al., 2011a, Rouse &amp; Jin, 2011, Njau et al., 2010)</w:t>
      </w:r>
      <w:r>
        <w:fldChar w:fldCharType="end"/>
      </w:r>
      <w:r>
        <w:t xml:space="preserve">. </w:t>
      </w:r>
      <w:r>
        <w:fldChar w:fldCharType="begin"/>
      </w:r>
      <w:r>
        <w:instrText xml:space="preserve"> ADDIN EN.CITE &lt;EndNote&gt;&lt;Cite AuthorYear="1"&gt;&lt;Author&gt;Rouse&lt;/Author&gt;&lt;Year&gt;2011&lt;/Year&gt;&lt;RecNum&gt;390&lt;/RecNum&gt;&lt;DisplayText&gt;Rouse et al. (2011a)&lt;/DisplayText&gt;&lt;record&gt;&lt;rec-number&gt;390&lt;/rec-number&gt;&lt;foreign-keys&gt;&lt;key app="EN" db-id="t52e5f9wev9fanesaazv5w2sztfs0tateepf" timestamp="1410840311"&gt;390&lt;/key&gt;&lt;/foreign-keys&gt;&lt;ref-type name="Journal Article"&gt;17&lt;/ref-type&gt;&lt;contributors&gt;&lt;authors&gt;&lt;author&gt;Rouse, MN&lt;/author&gt;&lt;author&gt;Wanyera, R&lt;/author&gt;&lt;author&gt;Njau, P&lt;/author&gt;&lt;author&gt;Jin, Y&lt;/author&gt;&lt;/authors&gt;&lt;/contributors&gt;&lt;titles&gt;&lt;title&gt;Sources of resistance to stem rust race Ug99 in spring wheat germplasm&lt;/title&gt;&lt;secondary-title&gt;Plant disease&lt;/secondary-title&gt;&lt;/titles&gt;&lt;periodical&gt;&lt;full-title&gt;Plant Disease&lt;/full-title&gt;&lt;/periodical&gt;&lt;pages&gt;762-766&lt;/pages&gt;&lt;volume&gt;95&lt;/volume&gt;&lt;number&gt;6&lt;/number&gt;&lt;dates&gt;&lt;year&gt;2011&lt;/year&gt;&lt;/dates&gt;&lt;isbn&gt;0191-2917&lt;/isbn&gt;&lt;urls&gt;&lt;/urls&gt;&lt;/record&gt;&lt;/Cite&gt;&lt;/EndNote&gt;</w:instrText>
      </w:r>
      <w:r>
        <w:fldChar w:fldCharType="separate"/>
      </w:r>
      <w:r>
        <w:rPr>
          <w:noProof/>
        </w:rPr>
        <w:t>Rouse et al. (2011a)</w:t>
      </w:r>
      <w:r>
        <w:fldChar w:fldCharType="end"/>
      </w:r>
      <w:r>
        <w:t xml:space="preserve"> screened over 700 spring wheat lines with stem rust race TTKSK and found 88 accessions that conferred some degree of resistance at the seedling stage.  One accession from this study with broad-spectrum resistance to various races of </w:t>
      </w:r>
      <w:r>
        <w:rPr>
          <w:i/>
        </w:rPr>
        <w:t>P. graminis</w:t>
      </w:r>
      <w:r>
        <w:t xml:space="preserve"> f. sp. </w:t>
      </w:r>
      <w:r>
        <w:rPr>
          <w:i/>
        </w:rPr>
        <w:t>tritici</w:t>
      </w:r>
      <w:r>
        <w:t xml:space="preserve"> is PI 410954. PI 410954 was developed in South Africa and deposited in</w:t>
      </w:r>
      <w:ins w:id="14" w:author="Matt Rouse" w:date="2014-10-28T15:59:00Z">
        <w:r>
          <w:t xml:space="preserve"> the</w:t>
        </w:r>
      </w:ins>
      <w:r>
        <w:t xml:space="preserve"> US</w:t>
      </w:r>
      <w:ins w:id="15" w:author="Matt Rouse" w:date="2014-10-28T16:00:00Z">
        <w:r>
          <w:t>DA</w:t>
        </w:r>
      </w:ins>
      <w:r>
        <w:t xml:space="preserve"> </w:t>
      </w:r>
      <w:ins w:id="16" w:author="Matt Rouse" w:date="2014-10-28T16:00:00Z">
        <w:r>
          <w:t xml:space="preserve">National Small Grains Collection </w:t>
        </w:r>
      </w:ins>
      <w:r>
        <w:t xml:space="preserve">in 1975 </w:t>
      </w:r>
      <w:r>
        <w:fldChar w:fldCharType="begin"/>
      </w:r>
      <w:r>
        <w:instrText xml:space="preserve"> ADDIN EN.CITE &lt;EndNote&gt;&lt;Cite&gt;&lt;Author&gt;USDA&lt;/Author&gt;&lt;Year&gt;1978&lt;/Year&gt;&lt;RecNum&gt;78&lt;/RecNum&gt;&lt;DisplayText&gt;(USDA, 1978)&lt;/DisplayText&gt;&lt;record&gt;&lt;rec-number&gt;78&lt;/rec-number&gt;&lt;foreign-keys&gt;&lt;key app="EN" db-id="t52e5f9wev9fanesaazv5w2sztfs0tateepf" timestamp="1408645136"&gt;78&lt;/key&gt;&lt;key app="ENWeb" db-id=""&gt;0&lt;/key&gt;&lt;/foreign-keys&gt;&lt;ref-type name="Journal Article"&gt;17&lt;/ref-type&gt;&lt;contributors&gt;&lt;authors&gt;&lt;author&gt;USDA&lt;/author&gt;&lt;/authors&gt;&lt;/contributors&gt;&lt;titles&gt;&lt;title&gt;Plant Inventory, 1978, No. 184&lt;/title&gt;&lt;/titles&gt;&lt;dates&gt;&lt;year&gt;1978&lt;/year&gt;&lt;/dates&gt;&lt;urls&gt;&lt;/urls&gt;&lt;/record&gt;&lt;/Cite&gt;&lt;/EndNote&gt;</w:instrText>
      </w:r>
      <w:r>
        <w:fldChar w:fldCharType="separate"/>
      </w:r>
      <w:r>
        <w:rPr>
          <w:noProof/>
        </w:rPr>
        <w:t>(USDA, 1978)</w:t>
      </w:r>
      <w:r>
        <w:fldChar w:fldCharType="end"/>
      </w:r>
      <w:r>
        <w:t xml:space="preserve">. The pedigree of PI 410954 consists of a cross between CI 13523 and the US cultivar ‘Triumph’ crossed with a Uruguayan cultivar, ‘Klein Impacto’. CI 13523 is the accession number of the US cultivar, ‘Agent’, the source of the stem rust resistance gene </w:t>
      </w:r>
      <w:r>
        <w:rPr>
          <w:i/>
        </w:rPr>
        <w:t xml:space="preserve">Sr24 </w:t>
      </w:r>
      <w:r w:rsidRPr="00877FAC">
        <w:fldChar w:fldCharType="begin"/>
      </w:r>
      <w:r>
        <w:instrText xml:space="preserve"> ADDIN EN.CITE &lt;EndNote&gt;&lt;Cite&gt;&lt;Author&gt;Friebe&lt;/Author&gt;&lt;Year&gt;1996&lt;/Year&gt;&lt;RecNum&gt;363&lt;/RecNum&gt;&lt;DisplayText&gt;(Friebe et al., 1996)&lt;/DisplayText&gt;&lt;record&gt;&lt;rec-number&gt;363&lt;/rec-number&gt;&lt;foreign-keys&gt;&lt;key app="EN" db-id="t52e5f9wev9fanesaazv5w2sztfs0tateepf" timestamp="1410837005"&gt;363&lt;/key&gt;&lt;/foreign-keys&gt;&lt;ref-type name="Journal Article"&gt;17&lt;/ref-type&gt;&lt;contributors&gt;&lt;authors&gt;&lt;author&gt;Friebe, B&lt;/author&gt;&lt;author&gt;Jiang, J&lt;/author&gt;&lt;author&gt;Raupp, WJ&lt;/author&gt;&lt;author&gt;McIntosh, RA&lt;/author&gt;&lt;author&gt;Gill, BS&lt;/author&gt;&lt;/authors&gt;&lt;/contributors&gt;&lt;titles&gt;&lt;title&gt;Characterization of wheat-alien translocations conferring resistance to diseases and pests: current status&lt;/title&gt;&lt;secondary-title&gt;Euphytica&lt;/secondary-title&gt;&lt;/titles&gt;&lt;periodical&gt;&lt;full-title&gt;Euphytica&lt;/full-title&gt;&lt;/periodical&gt;&lt;pages&gt;59-87&lt;/pages&gt;&lt;volume&gt;91&lt;/volume&gt;&lt;number&gt;1&lt;/number&gt;&lt;dates&gt;&lt;year&gt;1996&lt;/year&gt;&lt;/dates&gt;&lt;isbn&gt;0014-2336&lt;/isbn&gt;&lt;urls&gt;&lt;/urls&gt;&lt;/record&gt;&lt;/Cite&gt;&lt;/EndNote&gt;</w:instrText>
      </w:r>
      <w:r w:rsidRPr="00877FAC">
        <w:fldChar w:fldCharType="separate"/>
      </w:r>
      <w:r>
        <w:rPr>
          <w:noProof/>
        </w:rPr>
        <w:t>(Friebe et al., 1996)</w:t>
      </w:r>
      <w:r w:rsidRPr="00877FAC">
        <w:fldChar w:fldCharType="end"/>
      </w:r>
      <w:r>
        <w:t xml:space="preserve">. Initial screening indicated that PI 410954 possessed two genes conferring resistance to </w:t>
      </w:r>
      <w:r>
        <w:rPr>
          <w:i/>
        </w:rPr>
        <w:t xml:space="preserve">P. graminis </w:t>
      </w:r>
      <w:r>
        <w:t xml:space="preserve">f. sp. </w:t>
      </w:r>
      <w:r>
        <w:rPr>
          <w:i/>
        </w:rPr>
        <w:t>tritici</w:t>
      </w:r>
      <w:r>
        <w:t xml:space="preserve"> race TTKSK.  The goal of our research was to locate and introgress the unknown resistance gene in PI 410954 using doubled haploid technology.</w:t>
      </w:r>
    </w:p>
    <w:p w14:paraId="216D43C6" w14:textId="77777777" w:rsidR="006355BA" w:rsidRDefault="00C66921" w:rsidP="006355BA">
      <w:pPr>
        <w:spacing w:line="480" w:lineRule="auto"/>
        <w:rPr>
          <w:b/>
        </w:rPr>
      </w:pPr>
      <w:r>
        <w:rPr>
          <w:b/>
        </w:rPr>
        <w:t>Methods and Materials</w:t>
      </w:r>
    </w:p>
    <w:p w14:paraId="77CDD400" w14:textId="76D79B00" w:rsidR="00C66921" w:rsidRDefault="00EC3361" w:rsidP="006355BA">
      <w:pPr>
        <w:spacing w:line="480" w:lineRule="auto"/>
      </w:pPr>
      <w:ins w:id="17" w:author="Matt Rouse" w:date="2014-10-28T16:14:00Z">
        <w:r>
          <w:rPr>
            <w:b/>
          </w:rPr>
          <w:t>Plant Materials and Stem Rust</w:t>
        </w:r>
      </w:ins>
      <w:r w:rsidR="00C66921">
        <w:rPr>
          <w:b/>
        </w:rPr>
        <w:t xml:space="preserve"> Sc</w:t>
      </w:r>
      <w:r w:rsidR="001C086A">
        <w:rPr>
          <w:b/>
        </w:rPr>
        <w:t>r</w:t>
      </w:r>
      <w:r w:rsidR="00C66921">
        <w:rPr>
          <w:b/>
        </w:rPr>
        <w:t>eening</w:t>
      </w:r>
    </w:p>
    <w:p w14:paraId="2E4AF25F" w14:textId="710FB926" w:rsidR="006355BA" w:rsidRDefault="006355BA" w:rsidP="006355BA">
      <w:pPr>
        <w:spacing w:line="480" w:lineRule="auto"/>
        <w:ind w:firstLine="720"/>
      </w:pPr>
      <w:r>
        <w:t>Seed for accession PI 410954 was obtained from the USDA National Small Grains Collection in Aberdeen, ID.  All seed for susceptible wheat line</w:t>
      </w:r>
      <w:r w:rsidR="00EE69F0">
        <w:t>s</w:t>
      </w:r>
      <w:r>
        <w:t xml:space="preserve"> “LMPG-6”, North Dakota spring wheat cultivar “Faller”, and Minnesota spring wheat cultivar “</w:t>
      </w:r>
      <w:commentRangeStart w:id="18"/>
      <w:r>
        <w:t>RB07</w:t>
      </w:r>
      <w:commentRangeEnd w:id="18"/>
      <w:r w:rsidR="00EC3361">
        <w:rPr>
          <w:rStyle w:val="CommentReference"/>
          <w:vanish/>
        </w:rPr>
        <w:commentReference w:id="18"/>
      </w:r>
      <w:r>
        <w:t xml:space="preserve">”, are maintained at the USDA Cereal Disease Laboratory in St. Paul, MN.  </w:t>
      </w:r>
      <w:ins w:id="19" w:author="Matt Rouse" w:date="2014-10-28T16:15:00Z">
        <w:r w:rsidR="00EC3361">
          <w:t xml:space="preserve">A cross </w:t>
        </w:r>
      </w:ins>
      <w:ins w:id="20" w:author="Matt Rouse" w:date="2014-10-28T16:16:00Z">
        <w:r w:rsidR="00EC3361">
          <w:t xml:space="preserve">between </w:t>
        </w:r>
      </w:ins>
      <w:r>
        <w:t>PI 410954</w:t>
      </w:r>
      <w:r w:rsidR="00EE69F0">
        <w:t xml:space="preserve"> (</w:t>
      </w:r>
      <w:r w:rsidR="001A7E74">
        <w:t>male</w:t>
      </w:r>
      <w:r w:rsidR="00EE69F0">
        <w:t>)</w:t>
      </w:r>
      <w:r>
        <w:t xml:space="preserve"> and </w:t>
      </w:r>
      <w:r w:rsidR="001C086A">
        <w:t>‘</w:t>
      </w:r>
      <w:r>
        <w:t>Faller</w:t>
      </w:r>
      <w:r w:rsidR="001C086A">
        <w:t>’</w:t>
      </w:r>
      <w:r>
        <w:t xml:space="preserve"> </w:t>
      </w:r>
      <w:r w:rsidR="00EE69F0">
        <w:t>(</w:t>
      </w:r>
      <w:r w:rsidR="001A7E74">
        <w:t>female</w:t>
      </w:r>
      <w:r w:rsidR="00EE69F0">
        <w:t xml:space="preserve">) </w:t>
      </w:r>
      <w:ins w:id="21" w:author="Matt Rouse" w:date="2014-10-28T16:16:00Z">
        <w:r w:rsidR="00EC3361">
          <w:t xml:space="preserve">was </w:t>
        </w:r>
      </w:ins>
      <w:r>
        <w:t>made in the spring of 2012.  F</w:t>
      </w:r>
      <w:r>
        <w:rPr>
          <w:vertAlign w:val="subscript"/>
        </w:rPr>
        <w:t>1</w:t>
      </w:r>
      <w:r>
        <w:t xml:space="preserve"> progeny from this cross, given laboratory identifier 12XR031, were used</w:t>
      </w:r>
      <w:r w:rsidR="00EE69F0">
        <w:t xml:space="preserve"> as </w:t>
      </w:r>
      <w:r w:rsidR="001A7E74">
        <w:t>male</w:t>
      </w:r>
      <w:r w:rsidR="00EE69F0">
        <w:t xml:space="preserve"> parents</w:t>
      </w:r>
      <w:r>
        <w:t xml:space="preserve"> for a </w:t>
      </w:r>
      <w:r w:rsidR="0015296F">
        <w:t>top</w:t>
      </w:r>
      <w:r>
        <w:t xml:space="preserve"> cross to </w:t>
      </w:r>
      <w:r w:rsidR="001C086A">
        <w:t>‘</w:t>
      </w:r>
      <w:r>
        <w:t>RB07</w:t>
      </w:r>
      <w:r w:rsidR="001C086A">
        <w:t>’</w:t>
      </w:r>
      <w:r>
        <w:t xml:space="preserve"> in summer of 2012.  </w:t>
      </w:r>
    </w:p>
    <w:p w14:paraId="0C40EF6C" w14:textId="743BD7AB" w:rsidR="006355BA" w:rsidRDefault="006355BA" w:rsidP="006355BA">
      <w:pPr>
        <w:spacing w:line="480" w:lineRule="auto"/>
      </w:pPr>
      <w:r>
        <w:tab/>
      </w:r>
      <w:ins w:id="22" w:author="Matt Rouse" w:date="2014-10-28T16:16:00Z">
        <w:r w:rsidR="00EC3361">
          <w:t xml:space="preserve">Generation </w:t>
        </w:r>
      </w:ins>
      <w:r>
        <w:t>F</w:t>
      </w:r>
      <w:r>
        <w:rPr>
          <w:vertAlign w:val="subscript"/>
        </w:rPr>
        <w:t>2</w:t>
      </w:r>
      <w:r>
        <w:t xml:space="preserve"> progeny of a Faller/PI 410954 population</w:t>
      </w:r>
      <w:r w:rsidR="000E1940">
        <w:t xml:space="preserve"> (11XR188)</w:t>
      </w:r>
      <w:r>
        <w:t xml:space="preserve"> were </w:t>
      </w:r>
      <w:ins w:id="23" w:author="Matt Rouse" w:date="2014-10-28T16:16:00Z">
        <w:r w:rsidR="00EC3361">
          <w:t xml:space="preserve">evaluated </w:t>
        </w:r>
      </w:ins>
      <w:r w:rsidR="001A7E74">
        <w:t>at the seedling stage</w:t>
      </w:r>
      <w:r>
        <w:t xml:space="preserve"> </w:t>
      </w:r>
      <w:r w:rsidR="00E81B81">
        <w:t xml:space="preserve">with stem rust race TTKSK </w:t>
      </w:r>
      <w:r>
        <w:t>in two replications (n=98 and n=96, respectively</w:t>
      </w:r>
      <w:r w:rsidR="00EE6341">
        <w:t>)</w:t>
      </w:r>
      <w:bookmarkStart w:id="24" w:name="_GoBack"/>
      <w:bookmarkEnd w:id="24"/>
      <w:r>
        <w:t>.  In short, seedling</w:t>
      </w:r>
      <w:r w:rsidR="0015296F">
        <w:t>s were inoculated between</w:t>
      </w:r>
      <w:r>
        <w:t xml:space="preserve"> 7-9</w:t>
      </w:r>
      <w:r w:rsidR="0015296F">
        <w:t xml:space="preserve"> days</w:t>
      </w:r>
      <w:r>
        <w:t xml:space="preserve"> after germination using a suspension of </w:t>
      </w:r>
      <w:r>
        <w:rPr>
          <w:i/>
        </w:rPr>
        <w:t>P</w:t>
      </w:r>
      <w:r w:rsidR="001A7E74">
        <w:rPr>
          <w:i/>
        </w:rPr>
        <w:t xml:space="preserve">. </w:t>
      </w:r>
      <w:r w:rsidRPr="001A7E74">
        <w:rPr>
          <w:i/>
        </w:rPr>
        <w:t>g</w:t>
      </w:r>
      <w:r w:rsidR="001A7E74" w:rsidRPr="001A7E74">
        <w:rPr>
          <w:i/>
        </w:rPr>
        <w:t>raminis</w:t>
      </w:r>
      <w:r w:rsidR="001A7E74">
        <w:t xml:space="preserve"> f. sp. </w:t>
      </w:r>
      <w:r w:rsidR="001A7E74">
        <w:rPr>
          <w:i/>
        </w:rPr>
        <w:t>tritici</w:t>
      </w:r>
      <w:r>
        <w:t xml:space="preserve"> urediniospores in </w:t>
      </w:r>
      <w:r w:rsidR="001A7E74">
        <w:t xml:space="preserve">a </w:t>
      </w:r>
      <w:r>
        <w:t>light mineral oil, Soltrol 170</w:t>
      </w:r>
      <w:r w:rsidR="001C086A">
        <w:t xml:space="preserve"> (</w:t>
      </w:r>
      <w:r w:rsidR="001C086A" w:rsidRPr="00765C24">
        <w:t>Chevro</w:t>
      </w:r>
      <w:r w:rsidR="001C086A">
        <w:t>n Phillips Chemical Company LP)</w:t>
      </w:r>
      <w:r>
        <w:t>.  Inoculated seedlings were placed in dew chambers overnight and grown in</w:t>
      </w:r>
      <w:r w:rsidR="001A7E74">
        <w:t xml:space="preserve"> a greenhouse maintained at 18</w:t>
      </w:r>
      <w:r>
        <w:t xml:space="preserve">±2°C until 14 days after inoculation at which point they were scored for seedling infection types (ITs) according to the </w:t>
      </w:r>
      <w:del w:id="25" w:author="Matt Rouse" w:date="2014-10-28T16:17:00Z">
        <w:r w:rsidDel="00EC3361">
          <w:delText xml:space="preserve">system </w:delText>
        </w:r>
      </w:del>
      <w:ins w:id="26" w:author="Matt Rouse" w:date="2014-10-28T16:17:00Z">
        <w:r w:rsidR="00EC3361">
          <w:t xml:space="preserve">scale </w:t>
        </w:r>
      </w:ins>
      <w:r>
        <w:t xml:space="preserve">developed by </w:t>
      </w:r>
      <w:r w:rsidR="002D569D">
        <w:fldChar w:fldCharType="begin"/>
      </w:r>
      <w:r w:rsidR="00007355">
        <w:instrText xml:space="preserve"> ADDIN EN.CITE &lt;EndNote&gt;&lt;Cite AuthorYear="1"&gt;&lt;Author&gt;Stakman&lt;/Author&gt;&lt;Year&gt;1962&lt;/Year&gt;&lt;RecNum&gt;497&lt;/RecNum&gt;&lt;DisplayText&gt;Stakman et al. (1962)&lt;/DisplayText&gt;&lt;record&gt;&lt;rec-number&gt;497&lt;/rec-number&gt;&lt;foreign-keys&gt;&lt;key app="EN" db-id="t52e5f9wev9fanesaazv5w2sztfs0tateepf" timestamp="1411148512"&gt;497&lt;/key&gt;&lt;/foreign-keys&gt;&lt;ref-type name="Journal Article"&gt;17&lt;/ref-type&gt;&lt;contributors&gt;&lt;authors&gt;&lt;author&gt;Stakman, E.C. &lt;/author&gt;&lt;author&gt;Steward, D.M.&lt;/author&gt;&lt;author&gt;Loegering, W.Q.&lt;/author&gt;&lt;/authors&gt;&lt;/contributors&gt;&lt;titles&gt;&lt;title&gt;&lt;style face="normal" font="default" size="100%"&gt;Identification of physiologic races of &lt;/style&gt;&lt;style face="italic" font="default" size="100%"&gt;Puccinia graminis &lt;/style&gt;&lt;style face="normal" font="default" size="100%"&gt;var. &lt;/style&gt;&lt;style face="italic" font="default" size="100%"&gt;tritici&lt;/style&gt;&lt;/title&gt;&lt;secondary-title&gt;U.S. Department of Agriculture-Agricultural Research Service E-617&lt;/secondary-title&gt;&lt;/titles&gt;&lt;periodical&gt;&lt;full-title&gt;U.S. Department of Agriculture-Agricultural Research Service E-617&lt;/full-title&gt;&lt;/periodical&gt;&lt;dates&gt;&lt;year&gt;1962&lt;/year&gt;&lt;/dates&gt;&lt;urls&gt;&lt;/urls&gt;&lt;/record&gt;&lt;/Cite&gt;&lt;/EndNote&gt;</w:instrText>
      </w:r>
      <w:r w:rsidR="002D569D">
        <w:fldChar w:fldCharType="separate"/>
      </w:r>
      <w:r w:rsidR="00007355">
        <w:rPr>
          <w:noProof/>
        </w:rPr>
        <w:t>Stakman et al. (1962)</w:t>
      </w:r>
      <w:r w:rsidR="002D569D">
        <w:fldChar w:fldCharType="end"/>
      </w:r>
      <w:r>
        <w:t>. F</w:t>
      </w:r>
      <w:r>
        <w:rPr>
          <w:vertAlign w:val="subscript"/>
        </w:rPr>
        <w:t>2</w:t>
      </w:r>
      <w:r>
        <w:t xml:space="preserve"> progeny from two different </w:t>
      </w:r>
      <w:r w:rsidR="00007355">
        <w:t>LMPG-6</w:t>
      </w:r>
      <w:r w:rsidR="001A7E74">
        <w:t>/</w:t>
      </w:r>
      <w:r w:rsidR="001A7E74" w:rsidRPr="001A7E74">
        <w:t xml:space="preserve"> </w:t>
      </w:r>
      <w:r w:rsidR="001A7E74">
        <w:t>PI 410954</w:t>
      </w:r>
      <w:r>
        <w:t xml:space="preserve"> populations</w:t>
      </w:r>
      <w:r w:rsidR="00A5523D">
        <w:t xml:space="preserve"> (12XR019 and 12XR020)</w:t>
      </w:r>
      <w:r>
        <w:t xml:space="preserve"> were screened with </w:t>
      </w:r>
      <w:ins w:id="27" w:author="Matt Rouse" w:date="2014-10-28T16:17:00Z">
        <w:r w:rsidR="00EC3361">
          <w:t xml:space="preserve">race </w:t>
        </w:r>
      </w:ins>
      <w:r>
        <w:t xml:space="preserve">TTKSK (n = 356 and n = 104) and assessed </w:t>
      </w:r>
      <w:del w:id="28" w:author="Matt Rouse" w:date="2014-10-28T16:17:00Z">
        <w:r w:rsidDel="00EC3361">
          <w:delText>in the manner described above</w:delText>
        </w:r>
      </w:del>
      <w:ins w:id="29" w:author="Matt Rouse" w:date="2014-10-28T16:17:00Z">
        <w:r w:rsidR="00EC3361">
          <w:t xml:space="preserve">for seedling infection </w:t>
        </w:r>
        <w:commentRangeStart w:id="30"/>
        <w:r w:rsidR="00EC3361">
          <w:t>types</w:t>
        </w:r>
      </w:ins>
      <w:commentRangeEnd w:id="30"/>
      <w:r w:rsidR="00C346E7">
        <w:rPr>
          <w:rStyle w:val="CommentReference"/>
          <w:vanish/>
        </w:rPr>
        <w:commentReference w:id="30"/>
      </w:r>
      <w:r>
        <w:t>.</w:t>
      </w:r>
    </w:p>
    <w:p w14:paraId="322DAB99" w14:textId="77777777" w:rsidR="006355BA" w:rsidRDefault="006355BA" w:rsidP="006355BA">
      <w:pPr>
        <w:spacing w:line="480" w:lineRule="auto"/>
        <w:rPr>
          <w:ins w:id="31" w:author="Matt Rouse" w:date="2014-10-28T16:14:00Z"/>
        </w:rPr>
      </w:pPr>
      <w:r>
        <w:tab/>
      </w:r>
      <w:ins w:id="32" w:author="Matt Rouse" w:date="2014-10-28T16:22:00Z">
        <w:r w:rsidR="00C346E7">
          <w:t xml:space="preserve">Generation </w:t>
        </w:r>
      </w:ins>
      <w:r>
        <w:t>F</w:t>
      </w:r>
      <w:r>
        <w:rPr>
          <w:vertAlign w:val="subscript"/>
        </w:rPr>
        <w:t>2</w:t>
      </w:r>
      <w:r w:rsidR="007123FB">
        <w:t xml:space="preserve"> seed from a Faller</w:t>
      </w:r>
      <w:r w:rsidR="001A7E74">
        <w:t>/PI 410954</w:t>
      </w:r>
      <w:r>
        <w:t xml:space="preserve"> population</w:t>
      </w:r>
      <w:r w:rsidR="00A5523D">
        <w:t xml:space="preserve"> (11XR188-3)</w:t>
      </w:r>
      <w:r>
        <w:t xml:space="preserve"> were planted at the University of Minnesota </w:t>
      </w:r>
      <w:r w:rsidR="00EE6341">
        <w:t xml:space="preserve">St. Paul Campus </w:t>
      </w:r>
      <w:r>
        <w:t>Experimental Fields during the 2012 field season.  F</w:t>
      </w:r>
      <w:r>
        <w:rPr>
          <w:vertAlign w:val="subscript"/>
        </w:rPr>
        <w:t>3</w:t>
      </w:r>
      <w:r>
        <w:t xml:space="preserve"> seed was </w:t>
      </w:r>
      <w:del w:id="33" w:author="Matt Rouse" w:date="2014-10-28T16:22:00Z">
        <w:r w:rsidDel="00C346E7">
          <w:delText xml:space="preserve">collected </w:delText>
        </w:r>
      </w:del>
      <w:ins w:id="34" w:author="Matt Rouse" w:date="2014-10-28T16:22:00Z">
        <w:r w:rsidR="00C346E7">
          <w:t xml:space="preserve">harvested </w:t>
        </w:r>
      </w:ins>
      <w:r>
        <w:t xml:space="preserve">and </w:t>
      </w:r>
      <w:ins w:id="35" w:author="Matt Rouse" w:date="2014-10-28T16:22:00Z">
        <w:r w:rsidR="00C346E7">
          <w:t xml:space="preserve">at least 15 plants of </w:t>
        </w:r>
      </w:ins>
      <w:r w:rsidR="00EE6341">
        <w:t xml:space="preserve">each </w:t>
      </w:r>
      <w:r>
        <w:t>F</w:t>
      </w:r>
      <w:r>
        <w:rPr>
          <w:vertAlign w:val="subscript"/>
        </w:rPr>
        <w:t>2:3</w:t>
      </w:r>
      <w:r w:rsidR="00EE6341">
        <w:t xml:space="preserve"> family</w:t>
      </w:r>
      <w:r>
        <w:t xml:space="preserve"> </w:t>
      </w:r>
      <w:r w:rsidR="001A7E74">
        <w:t>(</w:t>
      </w:r>
      <w:r w:rsidR="001A7E74">
        <w:rPr>
          <w:i/>
        </w:rPr>
        <w:t>n</w:t>
      </w:r>
      <w:r w:rsidR="001A7E74">
        <w:t xml:space="preserve"> = 100)</w:t>
      </w:r>
      <w:r w:rsidR="001A7E74">
        <w:rPr>
          <w:i/>
        </w:rPr>
        <w:t xml:space="preserve"> </w:t>
      </w:r>
      <w:del w:id="36" w:author="Matt Rouse" w:date="2014-10-28T16:22:00Z">
        <w:r w:rsidR="00EE6341" w:rsidDel="00C346E7">
          <w:delText>was</w:delText>
        </w:r>
        <w:r w:rsidDel="00C346E7">
          <w:delText xml:space="preserve"> </w:delText>
        </w:r>
      </w:del>
      <w:ins w:id="37" w:author="Matt Rouse" w:date="2014-10-28T16:22:00Z">
        <w:r w:rsidR="00C346E7">
          <w:t xml:space="preserve">were </w:t>
        </w:r>
      </w:ins>
      <w:r>
        <w:t>screened using</w:t>
      </w:r>
      <w:r w:rsidR="00EE6341">
        <w:t xml:space="preserve"> two</w:t>
      </w:r>
      <w:r>
        <w:t xml:space="preserve"> </w:t>
      </w:r>
      <w:r>
        <w:rPr>
          <w:i/>
        </w:rPr>
        <w:t>P</w:t>
      </w:r>
      <w:r w:rsidR="001A7E74">
        <w:rPr>
          <w:i/>
        </w:rPr>
        <w:t xml:space="preserve">. </w:t>
      </w:r>
      <w:r>
        <w:rPr>
          <w:i/>
        </w:rPr>
        <w:t>g</w:t>
      </w:r>
      <w:r w:rsidR="001A7E74">
        <w:rPr>
          <w:i/>
        </w:rPr>
        <w:t>raminis</w:t>
      </w:r>
      <w:r w:rsidR="001A7E74">
        <w:t xml:space="preserve"> f. sp.</w:t>
      </w:r>
      <w:r w:rsidR="001A7E74">
        <w:rPr>
          <w:i/>
        </w:rPr>
        <w:t xml:space="preserve"> </w:t>
      </w:r>
      <w:r>
        <w:rPr>
          <w:i/>
        </w:rPr>
        <w:t>t</w:t>
      </w:r>
      <w:r w:rsidR="001A7E74">
        <w:rPr>
          <w:i/>
        </w:rPr>
        <w:t>ritici</w:t>
      </w:r>
      <w:r w:rsidR="001A7E74">
        <w:t xml:space="preserve"> </w:t>
      </w:r>
      <w:del w:id="38" w:author="Matt Rouse" w:date="2014-10-28T16:22:00Z">
        <w:r w:rsidR="001A7E74" w:rsidDel="00C346E7">
          <w:delText>isolates</w:delText>
        </w:r>
      </w:del>
      <w:ins w:id="39" w:author="Matt Rouse" w:date="2014-10-28T16:22:00Z">
        <w:r w:rsidR="00C346E7">
          <w:t>races</w:t>
        </w:r>
      </w:ins>
      <w:r w:rsidR="00EE6341">
        <w:t>,</w:t>
      </w:r>
      <w:r w:rsidR="001A7E74">
        <w:t xml:space="preserve"> TTKSK and </w:t>
      </w:r>
      <w:commentRangeStart w:id="40"/>
      <w:r w:rsidR="001A7E74">
        <w:t>TRTTF</w:t>
      </w:r>
      <w:commentRangeEnd w:id="40"/>
      <w:r w:rsidR="00C346E7">
        <w:rPr>
          <w:rStyle w:val="CommentReference"/>
          <w:vanish/>
        </w:rPr>
        <w:commentReference w:id="40"/>
      </w:r>
      <w:r w:rsidR="00EE6341">
        <w:t>,</w:t>
      </w:r>
      <w:r>
        <w:t xml:space="preserve"> to confirm segregation ratios observed in previous screenings.  </w:t>
      </w:r>
      <w:r w:rsidR="007123FB">
        <w:t xml:space="preserve">After each individual in a family was scored, all families were placed into one of three categories: homozygous resistant, homozygous susceptible, or segregating. </w:t>
      </w:r>
      <w:r>
        <w:t>All seedling screenings were performed at the jointly managed University of Minnesota/Minnesota Department of Agriculture BioSafety-Level 3 facility (</w:t>
      </w:r>
      <w:ins w:id="41" w:author="Matt Rouse" w:date="2014-10-28T16:24:00Z">
        <w:r w:rsidR="00C346E7">
          <w:t xml:space="preserve">race </w:t>
        </w:r>
      </w:ins>
      <w:r>
        <w:t>TTKSK) or at the USDA Cereal Disease Laboratory (</w:t>
      </w:r>
      <w:ins w:id="42" w:author="Matt Rouse" w:date="2014-10-28T16:24:00Z">
        <w:r w:rsidR="00C346E7">
          <w:t xml:space="preserve">race </w:t>
        </w:r>
      </w:ins>
      <w:r>
        <w:t xml:space="preserve">TRTTF) during the winter months of December to </w:t>
      </w:r>
      <w:commentRangeStart w:id="43"/>
      <w:del w:id="44" w:author="Matt Rouse" w:date="2014-10-28T16:24:00Z">
        <w:r w:rsidDel="00C346E7">
          <w:delText>March</w:delText>
        </w:r>
      </w:del>
      <w:ins w:id="45" w:author="Matt Rouse" w:date="2014-10-28T16:24:00Z">
        <w:r w:rsidR="00C346E7">
          <w:t>February</w:t>
        </w:r>
      </w:ins>
      <w:commentRangeEnd w:id="43"/>
      <w:r w:rsidR="00C346E7">
        <w:rPr>
          <w:rStyle w:val="CommentReference"/>
          <w:vanish/>
        </w:rPr>
        <w:commentReference w:id="43"/>
      </w:r>
      <w:r>
        <w:t>.</w:t>
      </w:r>
    </w:p>
    <w:p w14:paraId="1D1CCA40" w14:textId="77777777" w:rsidR="00EC3361" w:rsidRPr="00EC3361" w:rsidRDefault="00EC3361" w:rsidP="006355BA">
      <w:pPr>
        <w:numPr>
          <w:ins w:id="46" w:author="Matt Rouse" w:date="2014-10-28T16:14:00Z"/>
        </w:numPr>
        <w:spacing w:line="480" w:lineRule="auto"/>
        <w:rPr>
          <w:b/>
          <w:rPrChange w:id="47" w:author="Matt Rouse" w:date="2014-10-28T16:14:00Z">
            <w:rPr/>
          </w:rPrChange>
        </w:rPr>
      </w:pPr>
      <w:ins w:id="48" w:author="Matt Rouse" w:date="2014-10-28T16:14:00Z">
        <w:r>
          <w:rPr>
            <w:b/>
          </w:rPr>
          <w:t>Molecular Marker Screening</w:t>
        </w:r>
      </w:ins>
    </w:p>
    <w:p w14:paraId="7487BF88" w14:textId="77777777" w:rsidR="006355BA" w:rsidRPr="008412BD" w:rsidRDefault="006355BA" w:rsidP="006355BA">
      <w:pPr>
        <w:spacing w:line="480" w:lineRule="auto"/>
      </w:pPr>
      <w:r>
        <w:tab/>
      </w:r>
      <w:ins w:id="49" w:author="Matt Rouse" w:date="2014-10-28T16:33:00Z">
        <w:r w:rsidR="00344F8F">
          <w:t xml:space="preserve">Leaf tissues for all molecular analyses were collected from seedlings and homogenized in liquid nitrogen.  DNA extractions were performed using a modified CTAB method or a DNA microprep for PCR designed by on </w:t>
        </w:r>
        <w:r w:rsidR="00344F8F">
          <w:fldChar w:fldCharType="begin"/>
        </w:r>
        <w:r w:rsidR="00344F8F">
          <w:instrText xml:space="preserve"> ADDIN EN.CITE &lt;EndNote&gt;&lt;Cite AuthorYear="1"&gt;&lt;Author&gt;Edwards&lt;/Author&gt;&lt;Year&gt;1991&lt;/Year&gt;&lt;RecNum&gt;524&lt;/RecNum&gt;&lt;DisplayText&gt;Edwards et al. (1991)&lt;/DisplayText&gt;&lt;record&gt;&lt;rec-number&gt;524&lt;/rec-number&gt;&lt;foreign-keys&gt;&lt;key app="EN" db-id="t52e5f9wev9fanesaazv5w2sztfs0tateepf" timestamp="1411488707"&gt;524&lt;/key&gt;&lt;/foreign-keys&gt;&lt;ref-type name="Journal Article"&gt;17&lt;/ref-type&gt;&lt;contributors&gt;&lt;authors&gt;&lt;author&gt;Edwards, K&lt;/author&gt;&lt;author&gt;Johnstone, C&lt;/author&gt;&lt;author&gt;Thompson, C1&lt;/author&gt;&lt;/authors&gt;&lt;/contributors&gt;&lt;titles&gt;&lt;title&gt;A simple and rapid method for the preparation of plant genomic DNA for PCR analysis&lt;/title&gt;&lt;secondary-title&gt;Nucleic acids research&lt;/secondary-title&gt;&lt;/titles&gt;&lt;periodical&gt;&lt;full-title&gt;Nucleic acids research&lt;/full-title&gt;&lt;/periodical&gt;&lt;pages&gt;1349&lt;/pages&gt;&lt;volume&gt;19&lt;/volume&gt;&lt;number&gt;6&lt;/number&gt;&lt;dates&gt;&lt;year&gt;1991&lt;/year&gt;&lt;/dates&gt;&lt;urls&gt;&lt;/urls&gt;&lt;/record&gt;&lt;/Cite&gt;&lt;/EndNote&gt;</w:instrText>
        </w:r>
        <w:r w:rsidR="00344F8F">
          <w:fldChar w:fldCharType="separate"/>
        </w:r>
        <w:r w:rsidR="00344F8F">
          <w:rPr>
            <w:noProof/>
          </w:rPr>
          <w:t>Edwards et al. (1991)</w:t>
        </w:r>
        <w:r w:rsidR="00344F8F">
          <w:fldChar w:fldCharType="end"/>
        </w:r>
        <w:r w:rsidR="00344F8F">
          <w:t xml:space="preserve">. </w:t>
        </w:r>
      </w:ins>
      <w:commentRangeStart w:id="50"/>
      <w:r>
        <w:t>PI</w:t>
      </w:r>
      <w:commentRangeEnd w:id="50"/>
      <w:r w:rsidR="00C346E7">
        <w:rPr>
          <w:rStyle w:val="CommentReference"/>
          <w:vanish/>
        </w:rPr>
        <w:commentReference w:id="50"/>
      </w:r>
      <w:r>
        <w:t xml:space="preserve"> 410954 was screened with PCR markers </w:t>
      </w:r>
      <w:r>
        <w:rPr>
          <w:i/>
        </w:rPr>
        <w:t>Xbarc71</w:t>
      </w:r>
      <w:r w:rsidR="0053370B">
        <w:t>, multiplex Sr26#43/BE518379</w:t>
      </w:r>
      <w:r>
        <w:t>, and Gb associated with</w:t>
      </w:r>
      <w:ins w:id="51" w:author="Matt Rouse" w:date="2014-10-28T16:25:00Z">
        <w:r w:rsidR="00C346E7">
          <w:t xml:space="preserve"> resistance genes</w:t>
        </w:r>
      </w:ins>
      <w:r>
        <w:t xml:space="preserve"> </w:t>
      </w:r>
      <w:r>
        <w:rPr>
          <w:i/>
        </w:rPr>
        <w:t>Sr24</w:t>
      </w:r>
      <w:r>
        <w:t xml:space="preserve">, </w:t>
      </w:r>
      <w:r>
        <w:rPr>
          <w:i/>
        </w:rPr>
        <w:t>Sr26</w:t>
      </w:r>
      <w:r>
        <w:t xml:space="preserve">, and </w:t>
      </w:r>
      <w:r>
        <w:rPr>
          <w:i/>
        </w:rPr>
        <w:t>Sr25</w:t>
      </w:r>
      <w:r w:rsidR="00EE6341">
        <w:t xml:space="preserve">, </w:t>
      </w:r>
      <w:r>
        <w:t>respectively</w:t>
      </w:r>
      <w:r w:rsidR="00EE6341">
        <w:t>,</w:t>
      </w:r>
      <w:r>
        <w:t xml:space="preserve"> based on pedigree information indicating the presence of </w:t>
      </w:r>
      <w:r>
        <w:rPr>
          <w:i/>
        </w:rPr>
        <w:t>Agropyron elongatum</w:t>
      </w:r>
      <w:r>
        <w:t xml:space="preserve"> synm. </w:t>
      </w:r>
      <w:r>
        <w:rPr>
          <w:i/>
        </w:rPr>
        <w:t>Thinopyrum ponticum</w:t>
      </w:r>
      <w:r>
        <w:t xml:space="preserve">, the donor of the three listed </w:t>
      </w:r>
      <w:r>
        <w:rPr>
          <w:i/>
        </w:rPr>
        <w:t>Sr</w:t>
      </w:r>
      <w:r>
        <w:t xml:space="preserve"> genes </w:t>
      </w:r>
      <w:r w:rsidR="002D569D">
        <w:fldChar w:fldCharType="begin">
          <w:fldData xml:space="preserve">PEVuZE5vdGU+PENpdGU+PEF1dGhvcj5QcmluczwvQXV0aG9yPjxZZWFyPjIwMDE8L1llYXI+PFJl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</w:fldData>
        </w:fldChar>
      </w:r>
      <w:r w:rsidR="0003123E">
        <w:instrText xml:space="preserve"> ADDIN EN.CITE </w:instrText>
      </w:r>
      <w:r w:rsidR="002D569D">
        <w:fldChar w:fldCharType="begin">
          <w:fldData xml:space="preserve">PEVuZE5vdGU+PENpdGU+PEF1dGhvcj5QcmluczwvQXV0aG9yPjxZZWFyPjIwMDE8L1llYXI+PFJl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</w:fldData>
        </w:fldChar>
      </w:r>
      <w:r w:rsidR="0003123E">
        <w:instrText xml:space="preserve"> ADDIN EN.CITE.DATA </w:instrText>
      </w:r>
      <w:r w:rsidR="002D569D">
        <w:fldChar w:fldCharType="end"/>
      </w:r>
      <w:r w:rsidR="002D569D">
        <w:fldChar w:fldCharType="separate"/>
      </w:r>
      <w:r w:rsidR="0003123E">
        <w:rPr>
          <w:noProof/>
        </w:rPr>
        <w:t>(Prins et al., 2001, Mago et al., 2005, Liu et al., 2010)</w:t>
      </w:r>
      <w:r w:rsidR="002D569D">
        <w:fldChar w:fldCharType="end"/>
      </w:r>
      <w:r>
        <w:t xml:space="preserve">. </w:t>
      </w:r>
      <w:r w:rsidR="00325EB8">
        <w:t>PI 410954</w:t>
      </w:r>
      <w:r w:rsidR="00407FAB">
        <w:t>, Faller, and RB07 were</w:t>
      </w:r>
      <w:r w:rsidR="00325EB8">
        <w:t xml:space="preserve"> </w:t>
      </w:r>
      <w:r w:rsidR="000F5C62">
        <w:t xml:space="preserve">also </w:t>
      </w:r>
      <w:r w:rsidR="00325EB8">
        <w:t xml:space="preserve">screened with markers </w:t>
      </w:r>
      <w:r w:rsidR="002627C1">
        <w:t>listed in Table 5</w:t>
      </w:r>
      <w:r w:rsidR="00407FAB">
        <w:t xml:space="preserve">. Published </w:t>
      </w:r>
      <w:r>
        <w:t xml:space="preserve">PCR procedures were followed for all markers. </w:t>
      </w:r>
    </w:p>
    <w:p w14:paraId="16CBACC9" w14:textId="77777777" w:rsidR="006355BA" w:rsidRDefault="006355BA" w:rsidP="006355BA">
      <w:pPr>
        <w:spacing w:line="480" w:lineRule="auto"/>
      </w:pPr>
      <w:r>
        <w:tab/>
      </w:r>
      <w:ins w:id="52" w:author="Matt Rouse" w:date="2014-10-28T16:25:00Z">
        <w:r w:rsidR="00C346E7">
          <w:t xml:space="preserve">Generation </w:t>
        </w:r>
      </w:ins>
      <w:del w:id="53" w:author="Matt Rouse" w:date="2014-10-28T16:26:00Z">
        <w:r w:rsidDel="00C346E7">
          <w:delText>F</w:delText>
        </w:r>
        <w:r w:rsidDel="00C346E7">
          <w:rPr>
            <w:vertAlign w:val="subscript"/>
          </w:rPr>
          <w:delText>2</w:delText>
        </w:r>
        <w:r w:rsidR="002350A8" w:rsidDel="00C346E7">
          <w:delText xml:space="preserve"> </w:delText>
        </w:r>
      </w:del>
      <w:ins w:id="54" w:author="Matt Rouse" w:date="2014-10-28T16:26:00Z">
        <w:r w:rsidR="00C346E7">
          <w:t>TC</w:t>
        </w:r>
        <w:r w:rsidR="00C346E7" w:rsidRPr="00C346E7">
          <w:rPr>
            <w:vertAlign w:val="subscript"/>
          </w:rPr>
          <w:t>1</w:t>
        </w:r>
        <w:r w:rsidR="00C346E7" w:rsidRPr="00C346E7">
          <w:rPr>
            <w:rPrChange w:id="55" w:author="Matt Rouse" w:date="2014-10-28T16:26:00Z">
              <w:rPr>
                <w:vertAlign w:val="subscript"/>
              </w:rPr>
            </w:rPrChange>
          </w:rPr>
          <w:t>F</w:t>
        </w:r>
        <w:r w:rsidR="00C346E7" w:rsidRPr="00C346E7">
          <w:rPr>
            <w:vertAlign w:val="subscript"/>
          </w:rPr>
          <w:t>1</w:t>
        </w:r>
        <w:r w:rsidR="00C346E7">
          <w:t xml:space="preserve"> </w:t>
        </w:r>
      </w:ins>
      <w:r w:rsidR="002350A8">
        <w:t>progeny of an RB07/</w:t>
      </w:r>
      <w:r>
        <w:t>/</w:t>
      </w:r>
      <w:r w:rsidR="001A7E74">
        <w:t>Faller/PI 410954</w:t>
      </w:r>
      <w:r>
        <w:t xml:space="preserve"> population (n = 425) were screened with </w:t>
      </w:r>
      <w:ins w:id="56" w:author="Matt Rouse" w:date="2014-10-28T16:30:00Z">
        <w:r w:rsidR="00C346E7">
          <w:t xml:space="preserve">race </w:t>
        </w:r>
      </w:ins>
      <w:r>
        <w:t xml:space="preserve">TRTTF to select resistant plants for doubled haploid (DH) production at Washington State University’s Wheat Doubled Haploid facility. Twenty-four plants were selected based on their </w:t>
      </w:r>
      <w:r w:rsidR="000F5C62">
        <w:t>low IT</w:t>
      </w:r>
      <w:r w:rsidR="001A7E74">
        <w:t xml:space="preserve"> </w:t>
      </w:r>
      <w:r w:rsidR="00EE6341">
        <w:t>and the results of</w:t>
      </w:r>
      <w:r w:rsidR="001A7E74">
        <w:t xml:space="preserve"> marker analysis for</w:t>
      </w:r>
      <w:r>
        <w:t xml:space="preserve"> agronomically desirable traits. </w:t>
      </w:r>
      <w:ins w:id="57" w:author="Matt Rouse" w:date="2014-10-28T16:31:00Z">
        <w:r w:rsidR="00344F8F">
          <w:t xml:space="preserve">After removing all infected plant tissue, selected </w:t>
        </w:r>
      </w:ins>
      <w:ins w:id="58" w:author="Matt Rouse" w:date="2014-10-28T16:32:00Z">
        <w:r w:rsidR="00344F8F">
          <w:t>TC</w:t>
        </w:r>
        <w:r w:rsidR="00344F8F" w:rsidRPr="00C346E7">
          <w:rPr>
            <w:vertAlign w:val="subscript"/>
          </w:rPr>
          <w:t>1</w:t>
        </w:r>
        <w:r w:rsidR="00344F8F" w:rsidRPr="00C346E7">
          <w:t>F</w:t>
        </w:r>
        <w:r w:rsidR="00344F8F" w:rsidRPr="00C346E7">
          <w:rPr>
            <w:vertAlign w:val="subscript"/>
          </w:rPr>
          <w:t>1</w:t>
        </w:r>
      </w:ins>
      <w:ins w:id="59" w:author="Matt Rouse" w:date="2014-10-28T16:31:00Z">
        <w:r w:rsidR="00344F8F">
          <w:t xml:space="preserve"> plants were mailed from the Cereal Disease Laboratory to Washington State University. </w:t>
        </w:r>
      </w:ins>
      <w:r>
        <w:t>DH progeny</w:t>
      </w:r>
      <w:r w:rsidR="00EE6341">
        <w:t xml:space="preserve"> (n = 213)</w:t>
      </w:r>
      <w:r>
        <w:t xml:space="preserve"> were received in spring of 2014 and screened with</w:t>
      </w:r>
      <w:r w:rsidR="00EE6341">
        <w:t xml:space="preserve"> </w:t>
      </w:r>
      <w:del w:id="60" w:author="Matt Rouse" w:date="2014-10-28T16:32:00Z">
        <w:r w:rsidR="00EE6341" w:rsidRPr="00344F8F" w:rsidDel="00344F8F">
          <w:rPr>
            <w:i/>
            <w:rPrChange w:id="61" w:author="Matt Rouse" w:date="2014-10-28T16:32:00Z">
              <w:rPr/>
            </w:rPrChange>
          </w:rPr>
          <w:delText>stem rust</w:delText>
        </w:r>
      </w:del>
      <w:ins w:id="62" w:author="Matt Rouse" w:date="2014-10-28T16:32:00Z">
        <w:r w:rsidR="00344F8F" w:rsidRPr="00344F8F">
          <w:rPr>
            <w:i/>
            <w:rPrChange w:id="63" w:author="Matt Rouse" w:date="2014-10-28T16:32:00Z">
              <w:rPr/>
            </w:rPrChange>
          </w:rPr>
          <w:t>Pgt</w:t>
        </w:r>
      </w:ins>
      <w:r w:rsidR="00EE6341">
        <w:t xml:space="preserve"> race</w:t>
      </w:r>
      <w:r>
        <w:t xml:space="preserve"> TTKST</w:t>
      </w:r>
      <w:r w:rsidR="000F5C62">
        <w:t xml:space="preserve"> (</w:t>
      </w:r>
      <w:del w:id="64" w:author="Matt Rouse" w:date="2014-10-28T16:34:00Z">
        <w:r w:rsidR="000F5C62" w:rsidDel="00344F8F">
          <w:delText>TTKSK +</w:delText>
        </w:r>
      </w:del>
      <w:ins w:id="65" w:author="Matt Rouse" w:date="2014-10-28T16:34:00Z">
        <w:r w:rsidR="00344F8F">
          <w:t>virulent to lines with</w:t>
        </w:r>
      </w:ins>
      <w:r w:rsidR="000F5C62">
        <w:t xml:space="preserve"> </w:t>
      </w:r>
      <w:r w:rsidR="000F5C62">
        <w:rPr>
          <w:i/>
        </w:rPr>
        <w:t>Sr24</w:t>
      </w:r>
      <w:r w:rsidR="000F5C62">
        <w:t>)</w:t>
      </w:r>
      <w:r>
        <w:t xml:space="preserve"> as described </w:t>
      </w:r>
      <w:commentRangeStart w:id="66"/>
      <w:r>
        <w:t>above</w:t>
      </w:r>
      <w:commentRangeEnd w:id="66"/>
      <w:r w:rsidR="00344F8F">
        <w:rPr>
          <w:rStyle w:val="CommentReference"/>
          <w:vanish/>
        </w:rPr>
        <w:commentReference w:id="66"/>
      </w:r>
      <w:r>
        <w:t xml:space="preserve">.  All DH lines were screened using </w:t>
      </w:r>
      <w:r>
        <w:rPr>
          <w:i/>
        </w:rPr>
        <w:t>Sr24</w:t>
      </w:r>
      <w:r>
        <w:t xml:space="preserve"> associated PCR markers </w:t>
      </w:r>
      <w:r>
        <w:rPr>
          <w:i/>
        </w:rPr>
        <w:t>Xbarc71</w:t>
      </w:r>
      <w:r>
        <w:t xml:space="preserve"> and </w:t>
      </w:r>
      <w:r>
        <w:rPr>
          <w:i/>
        </w:rPr>
        <w:t>Sr24#12</w:t>
      </w:r>
      <w:r>
        <w:t xml:space="preserve"> (Mago et al. 2005). Lines lacking </w:t>
      </w:r>
      <w:r>
        <w:rPr>
          <w:i/>
        </w:rPr>
        <w:t>Sr24</w:t>
      </w:r>
      <w:r>
        <w:t xml:space="preserve"> (n </w:t>
      </w:r>
      <w:r w:rsidR="00D31755">
        <w:t>= 109</w:t>
      </w:r>
      <w:r>
        <w:t xml:space="preserve">) </w:t>
      </w:r>
      <w:r w:rsidR="00EE6341">
        <w:t xml:space="preserve">and the parents (RB07, Faller, and PI 410954) </w:t>
      </w:r>
      <w:r>
        <w:t>were genotyped at the USDA Small Grains Genotyping Laboratory in Fargo, North Dakota using a custom Illumina GoldenGate 90K SNP chip</w:t>
      </w:r>
      <w:r w:rsidR="00EE6341">
        <w:t xml:space="preserve"> </w:t>
      </w:r>
      <w:r w:rsidR="002D569D">
        <w:fldChar w:fldCharType="begin">
          <w:fldData xml:space="preserve">PEVuZE5vdGU+PENpdGU+PEF1dGhvcj5XYW5nPC9BdXRob3I+PFllYXI+MjAxNDwvWWVhcj48UmVj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</w:fldData>
        </w:fldChar>
      </w:r>
      <w:r w:rsidR="00EE6341">
        <w:instrText xml:space="preserve"> ADDIN EN.CITE </w:instrText>
      </w:r>
      <w:r w:rsidR="002D569D">
        <w:fldChar w:fldCharType="begin">
          <w:fldData xml:space="preserve">PEVuZE5vdGU+PENpdGU+PEF1dGhvcj5XYW5nPC9BdXRob3I+PFllYXI+MjAxNDwvWWVhcj48UmVj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</w:fldData>
        </w:fldChar>
      </w:r>
      <w:r w:rsidR="00EE6341">
        <w:instrText xml:space="preserve"> ADDIN EN.CITE.DATA </w:instrText>
      </w:r>
      <w:r w:rsidR="002D569D">
        <w:fldChar w:fldCharType="end"/>
      </w:r>
      <w:r w:rsidR="002D569D">
        <w:fldChar w:fldCharType="separate"/>
      </w:r>
      <w:r w:rsidR="00EE6341">
        <w:rPr>
          <w:noProof/>
        </w:rPr>
        <w:t>(Wang et al., 2014)</w:t>
      </w:r>
      <w:r w:rsidR="002D569D">
        <w:fldChar w:fldCharType="end"/>
      </w:r>
      <w:r>
        <w:t xml:space="preserve">. </w:t>
      </w:r>
    </w:p>
    <w:p w14:paraId="1EB04F8C" w14:textId="77777777" w:rsidR="006355BA" w:rsidRDefault="006355BA" w:rsidP="006355BA">
      <w:pPr>
        <w:spacing w:line="480" w:lineRule="auto"/>
      </w:pPr>
      <w:r>
        <w:tab/>
      </w:r>
      <w:del w:id="67" w:author="Matt Rouse" w:date="2014-10-28T16:33:00Z">
        <w:r w:rsidDel="00344F8F">
          <w:delText>Leaf tissue</w:delText>
        </w:r>
        <w:r w:rsidR="00EE6341" w:rsidDel="00344F8F">
          <w:delText>s for all molecular analyses were</w:delText>
        </w:r>
        <w:r w:rsidDel="00344F8F">
          <w:delText xml:space="preserve"> collected from seedlings and homogenized in liquid nitrogen.  DNA extractions were </w:delText>
        </w:r>
        <w:r w:rsidR="00EE6341" w:rsidDel="00344F8F">
          <w:delText>performed</w:delText>
        </w:r>
        <w:r w:rsidDel="00344F8F">
          <w:delText xml:space="preserve"> using a modified CTAB method or a DNA microprep for PCR </w:delText>
        </w:r>
        <w:r w:rsidR="00EE6341" w:rsidDel="00344F8F">
          <w:delText xml:space="preserve">designed by on </w:delText>
        </w:r>
        <w:r w:rsidR="002D569D" w:rsidDel="00344F8F">
          <w:fldChar w:fldCharType="begin"/>
        </w:r>
        <w:r w:rsidR="00EE6341" w:rsidDel="00344F8F">
          <w:delInstrText xml:space="preserve"> ADDIN EN.CITE &lt;EndNote&gt;&lt;Cite AuthorYear="1"&gt;&lt;Author&gt;Edwards&lt;/Author&gt;&lt;Year&gt;1991&lt;/Year&gt;&lt;RecNum&gt;524&lt;/RecNum&gt;&lt;DisplayText&gt;Edwards et al. (1991)&lt;/DisplayText&gt;&lt;record&gt;&lt;rec-number&gt;524&lt;/rec-number&gt;&lt;foreign-keys&gt;&lt;key app="EN" db-id="t52e5f9wev9fanesaazv5w2sztfs0tateepf" timestamp="1411488707"&gt;524&lt;/key&gt;&lt;/foreign-keys&gt;&lt;ref-type name="Journal Article"&gt;17&lt;/ref-type&gt;&lt;contributors&gt;&lt;authors&gt;&lt;author&gt;Edwards, K&lt;/author&gt;&lt;author&gt;Johnstone, C&lt;/author&gt;&lt;author&gt;Thompson, C1&lt;/author&gt;&lt;/authors&gt;&lt;/contributors&gt;&lt;titles&gt;&lt;title&gt;A simple and rapid method for the preparation of plant genomic DNA for PCR analysis&lt;/title&gt;&lt;secondary-title&gt;Nucleic acids research&lt;/secondary-title&gt;&lt;/titles&gt;&lt;periodical&gt;&lt;full-title&gt;Nucleic acids research&lt;/full-title&gt;&lt;/periodical&gt;&lt;pages&gt;1349&lt;/pages&gt;&lt;volume&gt;19&lt;/volume&gt;&lt;number&gt;6&lt;/number&gt;&lt;dates&gt;&lt;year&gt;1991&lt;/year&gt;&lt;/dates&gt;&lt;urls&gt;&lt;/urls&gt;&lt;/record&gt;&lt;/Cite&gt;&lt;/EndNote&gt;</w:delInstrText>
        </w:r>
        <w:r w:rsidR="002D569D" w:rsidDel="00344F8F">
          <w:fldChar w:fldCharType="separate"/>
        </w:r>
        <w:r w:rsidR="00EE6341" w:rsidDel="00344F8F">
          <w:rPr>
            <w:noProof/>
          </w:rPr>
          <w:delText>Edwards et al. (1991)</w:delText>
        </w:r>
        <w:r w:rsidR="002D569D" w:rsidDel="00344F8F">
          <w:fldChar w:fldCharType="end"/>
        </w:r>
        <w:r w:rsidR="00EE6341" w:rsidDel="00344F8F">
          <w:delText xml:space="preserve"> and </w:delText>
        </w:r>
        <w:r w:rsidDel="00344F8F">
          <w:delText>modifie</w:delText>
        </w:r>
        <w:r w:rsidR="00EE6341" w:rsidDel="00344F8F">
          <w:delText>d by Robert Brueggeman</w:delText>
        </w:r>
        <w:r w:rsidR="00CA7D99" w:rsidDel="00344F8F">
          <w:delText>.</w:delText>
        </w:r>
      </w:del>
    </w:p>
    <w:p w14:paraId="6CE86DFF" w14:textId="77777777" w:rsidR="00201F62" w:rsidRDefault="00201F62" w:rsidP="006355BA">
      <w:pPr>
        <w:spacing w:line="480" w:lineRule="auto"/>
      </w:pPr>
      <w:r>
        <w:rPr>
          <w:b/>
        </w:rPr>
        <w:t>Data Analysis</w:t>
      </w:r>
    </w:p>
    <w:p w14:paraId="2BD0BC0F" w14:textId="77777777" w:rsidR="00317C78" w:rsidRPr="00344F8F" w:rsidRDefault="00201F62" w:rsidP="001A7E74">
      <w:pPr>
        <w:spacing w:line="480" w:lineRule="auto"/>
      </w:pPr>
      <w:r>
        <w:tab/>
        <w:t xml:space="preserve">All statistics were performed in R v. 3.1.1 within the RStudio GUI </w:t>
      </w:r>
      <w:r w:rsidR="002D569D">
        <w:fldChar w:fldCharType="begin"/>
      </w:r>
      <w:r>
        <w:instrText xml:space="preserve"> ADDIN EN.CITE &lt;EndNote&gt;&lt;Cite&gt;&lt;Author&gt;R Core Team&lt;/Author&gt;&lt;Year&gt;2014&lt;/Year&gt;&lt;RecNum&gt;498&lt;/RecNum&gt;&lt;DisplayText&gt;(R Core Team, 2014, RStudio, 2013)&lt;/DisplayText&gt;&lt;record&gt;&lt;rec-number&gt;498&lt;/rec-number&gt;&lt;foreign-keys&gt;&lt;key app="EN" db-id="t52e5f9wev9fanesaazv5w2sztfs0tateepf" timestamp="1411149050"&gt;498&lt;/key&gt;&lt;/foreign-keys&gt;&lt;ref-type name="Computer Program"&gt;9&lt;/ref-type&gt;&lt;contributors&gt;&lt;authors&gt;&lt;author&gt;R Core Team,&lt;/author&gt;&lt;/authors&gt;&lt;/contributors&gt;&lt;titles&gt;&lt;title&gt;R: A language and environment for statistical computing&lt;/title&gt;&lt;/titles&gt;&lt;edition&gt;3.0.2&lt;/edition&gt;&lt;dates&gt;&lt;year&gt;2014&lt;/year&gt;&lt;/dates&gt;&lt;pub-location&gt;Vienna, Austria&lt;/pub-location&gt;&lt;publisher&gt;R Foundation for Statistical Computing&lt;/publisher&gt;&lt;urls&gt;&lt;related-urls&gt;&lt;url&gt;http://www.R-project.org/&lt;/url&gt;&lt;/related-urls&gt;&lt;/urls&gt;&lt;/record&gt;&lt;/Cite&gt;&lt;Cite&gt;&lt;Author&gt;RStudio&lt;/Author&gt;&lt;Year&gt;2013&lt;/Year&gt;&lt;RecNum&gt;500&lt;/RecNum&gt;&lt;record&gt;&lt;rec-number&gt;500&lt;/rec-number&gt;&lt;foreign-keys&gt;&lt;key app="EN" db-id="t52e5f9wev9fanesaazv5w2sztfs0tateepf" timestamp="1411149738"&gt;500&lt;/key&gt;&lt;/foreign-keys&gt;&lt;ref-type name="Computer Program"&gt;9&lt;/ref-type&gt;&lt;contributors&gt;&lt;authors&gt;&lt;author&gt;RStudio&lt;/author&gt;&lt;/authors&gt;&lt;/contributors&gt;&lt;titles&gt;&lt;title&gt;RStudio: Integrated development environment for R&lt;/title&gt;&lt;/titles&gt;&lt;edition&gt;0.98.1049&lt;/edition&gt;&lt;dates&gt;&lt;year&gt;2013&lt;/year&gt;&lt;/dates&gt;&lt;pub-location&gt;Boston, MA&lt;/pub-location&gt;&lt;urls&gt;&lt;related-urls&gt;&lt;url&gt;http://www.rstudio.org/&lt;/url&gt;&lt;/related-urls&gt;&lt;/urls&gt;&lt;/record&gt;&lt;/Cite&gt;&lt;/EndNote&gt;</w:instrText>
      </w:r>
      <w:r w:rsidR="002D569D">
        <w:fldChar w:fldCharType="separate"/>
      </w:r>
      <w:r>
        <w:rPr>
          <w:noProof/>
        </w:rPr>
        <w:t>(R Core Team, 2014, RStudio, 2013)</w:t>
      </w:r>
      <w:r w:rsidR="002D569D">
        <w:fldChar w:fldCharType="end"/>
      </w:r>
      <w:r w:rsidR="00661D4B">
        <w:t xml:space="preserve">. SNP data generated using Illumina chip 90K was inspected manually in GenomeStudio. Manual </w:t>
      </w:r>
      <w:r w:rsidR="00661D4B" w:rsidRPr="00344F8F">
        <w:t>inspection</w:t>
      </w:r>
      <w:r w:rsidR="00700539" w:rsidRPr="00344F8F">
        <w:t xml:space="preserve"> using in-program filters</w:t>
      </w:r>
      <w:r w:rsidR="00661D4B" w:rsidRPr="00344F8F">
        <w:t xml:space="preserve"> identified multiple SNPs on chromosome 6D that </w:t>
      </w:r>
      <w:r w:rsidR="00700539" w:rsidRPr="00344F8F">
        <w:t>appeared to</w:t>
      </w:r>
      <w:r w:rsidR="001A7E74" w:rsidRPr="00344F8F">
        <w:t xml:space="preserve"> be</w:t>
      </w:r>
      <w:r w:rsidR="00700539" w:rsidRPr="00344F8F">
        <w:t xml:space="preserve"> associate</w:t>
      </w:r>
      <w:r w:rsidR="001A7E74" w:rsidRPr="00344F8F">
        <w:t>d</w:t>
      </w:r>
      <w:r w:rsidR="00700539" w:rsidRPr="00344F8F">
        <w:t xml:space="preserve"> with </w:t>
      </w:r>
      <w:r w:rsidR="00EE6341" w:rsidRPr="00344F8F">
        <w:t>non-</w:t>
      </w:r>
      <w:r w:rsidR="00EE6341" w:rsidRPr="00344F8F">
        <w:rPr>
          <w:i/>
        </w:rPr>
        <w:t>Sr24</w:t>
      </w:r>
      <w:r w:rsidR="00EE6341" w:rsidRPr="00344F8F">
        <w:t xml:space="preserve"> </w:t>
      </w:r>
      <w:ins w:id="68" w:author="Matt Rouse" w:date="2014-10-28T16:34:00Z">
        <w:r w:rsidR="00344F8F" w:rsidRPr="00344F8F">
          <w:t>race TTKST-</w:t>
        </w:r>
      </w:ins>
      <w:r w:rsidR="00700539" w:rsidRPr="00344F8F">
        <w:t>resistant</w:t>
      </w:r>
      <w:r w:rsidR="00661D4B" w:rsidRPr="00344F8F">
        <w:t xml:space="preserve"> DH lines.  All </w:t>
      </w:r>
      <w:r w:rsidR="000F5C62" w:rsidRPr="00344F8F">
        <w:t>SNPs mapped to chromosome</w:t>
      </w:r>
      <w:r w:rsidR="00661D4B" w:rsidRPr="00344F8F">
        <w:t xml:space="preserve"> 6D and </w:t>
      </w:r>
      <w:r w:rsidR="000F5C62" w:rsidRPr="00344F8F">
        <w:t>the</w:t>
      </w:r>
      <w:r w:rsidR="001A7E74" w:rsidRPr="00344F8F">
        <w:t xml:space="preserve"> </w:t>
      </w:r>
      <w:r w:rsidR="000F5C62" w:rsidRPr="00344F8F">
        <w:t>corresponding genotype calls</w:t>
      </w:r>
      <w:r w:rsidR="00661D4B" w:rsidRPr="00344F8F">
        <w:t xml:space="preserve"> were exported into a .csv file appropriate for analysis using the R package, </w:t>
      </w:r>
      <w:r w:rsidR="00661D4B" w:rsidRPr="00344F8F">
        <w:rPr>
          <w:rFonts w:cs="Courier New"/>
          <w:szCs w:val="22"/>
          <w:rPrChange w:id="69" w:author="Matt Rouse" w:date="2014-10-28T16:35:00Z">
            <w:rPr>
              <w:rFonts w:ascii="Courier" w:hAnsi="Courier" w:cs="Courier New"/>
              <w:sz w:val="22"/>
              <w:szCs w:val="22"/>
            </w:rPr>
          </w:rPrChange>
        </w:rPr>
        <w:t>/qtl</w:t>
      </w:r>
      <w:r w:rsidR="00661D4B" w:rsidRPr="00344F8F">
        <w:t>.  Parameters</w:t>
      </w:r>
      <w:r w:rsidR="001A7E74" w:rsidRPr="00344F8F">
        <w:t xml:space="preserve"> for the single QTL analysis</w:t>
      </w:r>
      <w:r w:rsidR="00661D4B" w:rsidRPr="00344F8F">
        <w:t xml:space="preserve"> were as follows: </w:t>
      </w:r>
      <w:r w:rsidR="00661D4B" w:rsidRPr="00344F8F">
        <w:rPr>
          <w:rFonts w:cs="Courier New"/>
          <w:szCs w:val="22"/>
          <w:rPrChange w:id="70" w:author="Matt Rouse" w:date="2014-10-28T16:35:00Z">
            <w:rPr>
              <w:rFonts w:ascii="Courier" w:hAnsi="Courier" w:cs="Courier New"/>
              <w:sz w:val="22"/>
              <w:szCs w:val="22"/>
            </w:rPr>
          </w:rPrChange>
        </w:rPr>
        <w:t>genotypes=c(“AA”, “BB”); alleles=c(“A”, “B”); crosstype = “dh”</w:t>
      </w:r>
      <w:r w:rsidR="00661D4B" w:rsidRPr="00344F8F">
        <w:t xml:space="preserve">. After manual conversion of SNPs that had been </w:t>
      </w:r>
      <w:r w:rsidR="00EE6341" w:rsidRPr="00344F8F">
        <w:t xml:space="preserve">designated within GenomeStudio indicating that AB should be </w:t>
      </w:r>
      <w:r w:rsidR="000F5C62" w:rsidRPr="00344F8F">
        <w:t>converted to either</w:t>
      </w:r>
      <w:r w:rsidR="00EE6341" w:rsidRPr="00344F8F">
        <w:t xml:space="preserve"> AA or </w:t>
      </w:r>
      <w:commentRangeStart w:id="71"/>
      <w:r w:rsidR="00EE6341" w:rsidRPr="00344F8F">
        <w:t>BB</w:t>
      </w:r>
      <w:commentRangeEnd w:id="71"/>
      <w:r w:rsidR="00344F8F">
        <w:rPr>
          <w:rStyle w:val="CommentReference"/>
          <w:vanish/>
        </w:rPr>
        <w:commentReference w:id="71"/>
      </w:r>
      <w:r w:rsidR="00661D4B" w:rsidRPr="00344F8F">
        <w:t xml:space="preserve">, any genotypes listed as NC (no call) or AB (inappropriate call) were treated as missing data. </w:t>
      </w:r>
      <w:r w:rsidR="00D94B63" w:rsidRPr="00344F8F">
        <w:t xml:space="preserve">The function </w:t>
      </w:r>
      <w:r w:rsidR="00D94B63" w:rsidRPr="00344F8F">
        <w:rPr>
          <w:rFonts w:cs="Courier New"/>
          <w:szCs w:val="22"/>
          <w:rPrChange w:id="72" w:author="Matt Rouse" w:date="2014-10-28T16:35:00Z">
            <w:rPr>
              <w:rFonts w:ascii="Courier New" w:hAnsi="Courier New" w:cs="Courier New"/>
              <w:sz w:val="22"/>
              <w:szCs w:val="22"/>
            </w:rPr>
          </w:rPrChange>
        </w:rPr>
        <w:t>jittermap()</w:t>
      </w:r>
      <w:r w:rsidR="00D94B63" w:rsidRPr="00344F8F">
        <w:t xml:space="preserve"> was performed to avoid multiple markers at the same </w:t>
      </w:r>
      <w:r w:rsidR="00AF1D79" w:rsidRPr="00344F8F">
        <w:t>map location</w:t>
      </w:r>
      <w:r w:rsidR="000F5C62" w:rsidRPr="00344F8F">
        <w:t xml:space="preserve"> and</w:t>
      </w:r>
      <w:r w:rsidR="00D94B63" w:rsidRPr="00344F8F">
        <w:t xml:space="preserve"> the parameter, </w:t>
      </w:r>
      <w:r w:rsidR="00D94B63" w:rsidRPr="00344F8F">
        <w:rPr>
          <w:rFonts w:cs="Courier New"/>
          <w:szCs w:val="22"/>
          <w:rPrChange w:id="73" w:author="Matt Rouse" w:date="2014-10-28T16:35:00Z">
            <w:rPr>
              <w:rFonts w:ascii="Courier New" w:hAnsi="Courier New" w:cs="Courier New"/>
              <w:sz w:val="22"/>
              <w:szCs w:val="22"/>
            </w:rPr>
          </w:rPrChange>
        </w:rPr>
        <w:t>amount</w:t>
      </w:r>
      <w:r w:rsidR="00D94B63" w:rsidRPr="00344F8F">
        <w:t>, was left at the default value</w:t>
      </w:r>
      <w:r w:rsidR="00AF1D79" w:rsidRPr="00344F8F">
        <w:t xml:space="preserve"> of 1e-06</w:t>
      </w:r>
      <w:r w:rsidR="00D94B63" w:rsidRPr="00344F8F">
        <w:t>.</w:t>
      </w:r>
      <w:r w:rsidR="00AF1D79" w:rsidRPr="00344F8F">
        <w:t xml:space="preserve"> </w:t>
      </w:r>
      <w:r w:rsidR="00B20C07" w:rsidRPr="00344F8F">
        <w:t>Standard interval mapping was used as the method of QTL analysis because it allows the inspection of positions between markers</w:t>
      </w:r>
      <w:r w:rsidR="00792970" w:rsidRPr="00344F8F">
        <w:t xml:space="preserve"> </w:t>
      </w:r>
      <w:r w:rsidR="002D569D" w:rsidRPr="002B7860">
        <w:fldChar w:fldCharType="begin"/>
      </w:r>
      <w:r w:rsidR="00792970" w:rsidRPr="00344F8F">
        <w:instrText xml:space="preserve"> ADDIN EN.CITE &lt;EndNote&gt;&lt;Cite&gt;&lt;Author&gt;Broman&lt;/Author&gt;&lt;Year&gt;2009&lt;/Year&gt;&lt;RecNum&gt;534&lt;/RecNum&gt;&lt;DisplayText&gt;(Broman &amp;amp; Karl, 2009)&lt;/DisplayText&gt;&lt;record&gt;&lt;rec-number&gt;534&lt;/rec-number&gt;&lt;foreign-keys&gt;&lt;key app="EN" db-id="t52e5f9wev9fanesaazv5w2sztfs0tateepf" timestamp="1412101567"&gt;534&lt;/key&gt;&lt;/foreign-keys&gt;&lt;ref-type name="Book"&gt;6&lt;/ref-type&gt;&lt;contributors&gt;&lt;authors&gt;&lt;author&gt;Broman, Karl W.&lt;/author&gt;&lt;author&gt;Karl, W. Broman&lt;/author&gt;&lt;/authors&gt;&lt;secondary-authors&gt;&lt;author&gt;Sen, Saunak&lt;/author&gt;&lt;author&gt;SpringerLink,&lt;/author&gt;&lt;/secondary-authors&gt;&lt;/contributors&gt;&lt;titles&gt;&lt;title&gt;A guide to QTL mapping with R/qtl&lt;/title&gt;&lt;/titles&gt;&lt;keywords&gt;&lt;keyword&gt;Genomics -- Statistical methods&lt;/keyword&gt;&lt;keyword&gt;Gene mapping&lt;/keyword&gt;&lt;keyword&gt;Statistics for Life Sciences, Medicine, Health Sciences&lt;/keyword&gt;&lt;keyword&gt;Life Sciences&lt;/keyword&gt;&lt;keyword&gt;Animal Genetics and Genomics&lt;/keyword&gt;&lt;/keywords&gt;&lt;dates&gt;&lt;year&gt;2009&lt;/year&gt;&lt;/dates&gt;&lt;pub-location&gt;New York&amp;#xD;London&lt;/pub-location&gt;&lt;publisher&gt;New York&amp;#xD;London : Springer&lt;/publisher&gt;&lt;urls&gt;&lt;/urls&gt;&lt;/record&gt;&lt;/Cite&gt;&lt;/EndNote&gt;</w:instrText>
      </w:r>
      <w:r w:rsidR="002D569D" w:rsidRPr="002B7860">
        <w:fldChar w:fldCharType="separate"/>
      </w:r>
      <w:r w:rsidR="00792970" w:rsidRPr="00344F8F">
        <w:rPr>
          <w:noProof/>
        </w:rPr>
        <w:t>(Broman &amp; Karl, 2009)</w:t>
      </w:r>
      <w:r w:rsidR="002D569D" w:rsidRPr="002B7860">
        <w:fldChar w:fldCharType="end"/>
      </w:r>
      <w:r w:rsidR="00792970" w:rsidRPr="00344F8F">
        <w:t xml:space="preserve">. </w:t>
      </w:r>
      <w:r w:rsidR="00B20C07" w:rsidRPr="00344F8F">
        <w:t xml:space="preserve">The </w:t>
      </w:r>
      <w:r w:rsidR="00B20C07" w:rsidRPr="00344F8F">
        <w:rPr>
          <w:szCs w:val="22"/>
          <w:rPrChange w:id="74" w:author="Matt Rouse" w:date="2014-10-28T16:35:00Z">
            <w:rPr>
              <w:rFonts w:ascii="Courier" w:hAnsi="Courier"/>
              <w:sz w:val="22"/>
              <w:szCs w:val="22"/>
            </w:rPr>
          </w:rPrChange>
        </w:rPr>
        <w:t>scanone()</w:t>
      </w:r>
      <w:r w:rsidR="00B20C07" w:rsidRPr="00344F8F">
        <w:t xml:space="preserve"> function was used with </w:t>
      </w:r>
      <w:r w:rsidR="00B20C07" w:rsidRPr="00344F8F">
        <w:rPr>
          <w:szCs w:val="22"/>
          <w:rPrChange w:id="75" w:author="Matt Rouse" w:date="2014-10-28T16:35:00Z">
            <w:rPr>
              <w:rFonts w:ascii="Courier" w:hAnsi="Courier"/>
              <w:sz w:val="22"/>
              <w:szCs w:val="22"/>
            </w:rPr>
          </w:rPrChange>
        </w:rPr>
        <w:t xml:space="preserve">model= “binary” </w:t>
      </w:r>
      <w:r w:rsidR="00B20C07" w:rsidRPr="00344F8F">
        <w:t xml:space="preserve">and </w:t>
      </w:r>
      <w:r w:rsidR="00B20C07" w:rsidRPr="00344F8F">
        <w:rPr>
          <w:szCs w:val="22"/>
          <w:rPrChange w:id="76" w:author="Matt Rouse" w:date="2014-10-28T16:35:00Z">
            <w:rPr>
              <w:rFonts w:ascii="Courier" w:hAnsi="Courier"/>
              <w:sz w:val="22"/>
              <w:szCs w:val="22"/>
            </w:rPr>
          </w:rPrChange>
        </w:rPr>
        <w:t xml:space="preserve">method = “em” </w:t>
      </w:r>
      <w:r w:rsidR="00B20C07" w:rsidRPr="00344F8F">
        <w:t>(standard interval mapping)</w:t>
      </w:r>
      <w:r w:rsidR="00FA684B" w:rsidRPr="00344F8F">
        <w:t>.</w:t>
      </w:r>
      <w:r w:rsidR="00B20C07" w:rsidRPr="00344F8F">
        <w:t xml:space="preserve"> Significant LOD thresholds were set using </w:t>
      </w:r>
      <w:r w:rsidR="00B20C07" w:rsidRPr="00344F8F">
        <w:rPr>
          <w:szCs w:val="22"/>
          <w:rPrChange w:id="77" w:author="Matt Rouse" w:date="2014-10-28T16:35:00Z">
            <w:rPr>
              <w:rFonts w:ascii="Courier" w:hAnsi="Courier"/>
              <w:sz w:val="22"/>
              <w:szCs w:val="22"/>
            </w:rPr>
          </w:rPrChange>
        </w:rPr>
        <w:t>operm()</w:t>
      </w:r>
      <w:r w:rsidR="00B20C07" w:rsidRPr="00344F8F">
        <w:t xml:space="preserve"> with 1000 permutations and </w:t>
      </w:r>
      <w:r w:rsidR="00B20C07" w:rsidRPr="00344F8F">
        <w:rPr>
          <w:szCs w:val="22"/>
          <w:rPrChange w:id="78" w:author="Matt Rouse" w:date="2014-10-28T16:35:00Z">
            <w:rPr>
              <w:rFonts w:ascii="Courier" w:hAnsi="Courier"/>
              <w:sz w:val="22"/>
              <w:szCs w:val="22"/>
            </w:rPr>
          </w:rPrChange>
        </w:rPr>
        <w:t>alpha=0.05</w:t>
      </w:r>
      <w:r w:rsidR="00B20C07" w:rsidRPr="00344F8F">
        <w:t>.</w:t>
      </w:r>
      <w:r w:rsidR="00FA684B" w:rsidRPr="00344F8F">
        <w:t xml:space="preserve"> The resulting LOD scores were plotted using the </w:t>
      </w:r>
      <w:r w:rsidR="00FA684B" w:rsidRPr="00344F8F">
        <w:rPr>
          <w:rFonts w:cs="Courier New"/>
          <w:szCs w:val="22"/>
          <w:rPrChange w:id="79" w:author="Matt Rouse" w:date="2014-10-28T16:35:00Z">
            <w:rPr>
              <w:rFonts w:ascii="Courier New" w:hAnsi="Courier New" w:cs="Courier New"/>
              <w:sz w:val="22"/>
              <w:szCs w:val="22"/>
            </w:rPr>
          </w:rPrChange>
        </w:rPr>
        <w:t xml:space="preserve">plot </w:t>
      </w:r>
      <w:r w:rsidR="00FA684B" w:rsidRPr="00344F8F">
        <w:t>function of R.</w:t>
      </w:r>
      <w:r w:rsidR="001A7E74" w:rsidRPr="00344F8F">
        <w:t xml:space="preserve"> </w:t>
      </w:r>
      <w:r w:rsidR="00661D4B" w:rsidRPr="00344F8F">
        <w:t xml:space="preserve">Two individual lines lacked phenotypic data and were ignored in the QTL analysis. </w:t>
      </w:r>
    </w:p>
    <w:p w14:paraId="01CB5F00" w14:textId="77777777" w:rsidR="00CA42C8" w:rsidRPr="00344F8F" w:rsidRDefault="00CA42C8" w:rsidP="00CA42C8">
      <w:pPr>
        <w:spacing w:line="480" w:lineRule="auto"/>
      </w:pPr>
      <w:r w:rsidRPr="00344F8F">
        <w:tab/>
        <w:t xml:space="preserve">To determine the level of dissimilarity between the DH lines and </w:t>
      </w:r>
      <w:commentRangeStart w:id="80"/>
      <w:r w:rsidRPr="00344F8F">
        <w:t>Faller/RB07</w:t>
      </w:r>
      <w:commentRangeEnd w:id="80"/>
      <w:r w:rsidR="00344F8F">
        <w:rPr>
          <w:rStyle w:val="CommentReference"/>
          <w:vanish/>
        </w:rPr>
        <w:commentReference w:id="80"/>
      </w:r>
      <w:r w:rsidRPr="00344F8F">
        <w:t>, the</w:t>
      </w:r>
      <w:r w:rsidR="00FD717D" w:rsidRPr="00344F8F">
        <w:t xml:space="preserve"> R package,</w:t>
      </w:r>
      <w:r w:rsidRPr="00344F8F">
        <w:t xml:space="preserve"> </w:t>
      </w:r>
      <w:r w:rsidRPr="00344F8F">
        <w:rPr>
          <w:szCs w:val="22"/>
          <w:rPrChange w:id="81" w:author="Matt Rouse" w:date="2014-10-28T16:35:00Z">
            <w:rPr>
              <w:rFonts w:ascii="Courier" w:hAnsi="Courier"/>
              <w:sz w:val="22"/>
              <w:szCs w:val="22"/>
            </w:rPr>
          </w:rPrChange>
        </w:rPr>
        <w:t>cluster</w:t>
      </w:r>
      <w:r w:rsidRPr="00344F8F">
        <w:t xml:space="preserve"> was used</w:t>
      </w:r>
      <w:r w:rsidR="0097391B" w:rsidRPr="00344F8F">
        <w:t xml:space="preserve"> </w:t>
      </w:r>
      <w:r w:rsidR="002D569D" w:rsidRPr="002B7860">
        <w:fldChar w:fldCharType="begin"/>
      </w:r>
      <w:r w:rsidR="0097391B" w:rsidRPr="00344F8F">
        <w:instrText xml:space="preserve"> ADDIN EN.CITE &lt;EndNote&gt;&lt;Cite&gt;&lt;Author&gt;Maechler&lt;/Author&gt;&lt;Year&gt;2014&lt;/Year&gt;&lt;RecNum&gt;538&lt;/RecNum&gt;&lt;DisplayText&gt;(Maechler et al., 2014)&lt;/DisplayText&gt;&lt;record&gt;&lt;rec-number&gt;538&lt;/rec-number&gt;&lt;foreign-keys&gt;&lt;key app="EN" db-id="t52e5f9wev9fanesaazv5w2sztfs0tateepf" timestamp="1412703569"&gt;538&lt;/key&gt;&lt;/foreign-keys&gt;&lt;ref-type name="Computer Program"&gt;9&lt;/ref-type&gt;&lt;contributors&gt;&lt;authors&gt;&lt;author&gt;Maechler, Martin&lt;/author&gt;&lt;author&gt;Rousseeuw, Peter&lt;/author&gt;&lt;author&gt;Struyf, Anja&lt;/author&gt;&lt;author&gt;Hubert, M.&lt;/author&gt;&lt;author&gt;Hornik, K. &lt;/author&gt;&lt;/authors&gt;&lt;/contributors&gt;&lt;titles&gt;&lt;title&gt;cluster: Cluster analysis basics and extensions&lt;/title&gt;&lt;/titles&gt;&lt;edition&gt;R package version 1.15.3&lt;/edition&gt;&lt;dates&gt;&lt;year&gt;2014&lt;/year&gt;&lt;/dates&gt;&lt;urls&gt;&lt;/urls&gt;&lt;/record&gt;&lt;/Cite&gt;&lt;/EndNote&gt;</w:instrText>
      </w:r>
      <w:r w:rsidR="002D569D" w:rsidRPr="002B7860">
        <w:fldChar w:fldCharType="separate"/>
      </w:r>
      <w:r w:rsidR="0097391B" w:rsidRPr="00344F8F">
        <w:rPr>
          <w:noProof/>
        </w:rPr>
        <w:t>(Maechler et al., 2014)</w:t>
      </w:r>
      <w:r w:rsidR="002D569D" w:rsidRPr="002B7860">
        <w:fldChar w:fldCharType="end"/>
      </w:r>
      <w:r w:rsidRPr="00344F8F">
        <w:t xml:space="preserve">. All genotype calls for the 37496 SNPs mapped to wheat chromosomes were used in the analysis. </w:t>
      </w:r>
      <w:r w:rsidR="00FE7071" w:rsidRPr="00344F8F">
        <w:t>Three genotype classes, AA, AB, and BB, were tra</w:t>
      </w:r>
      <w:r w:rsidR="00C30EF9" w:rsidRPr="00344F8F">
        <w:t>nsformed to the numeric values 1, 0, and -1</w:t>
      </w:r>
      <w:r w:rsidR="00FE7071" w:rsidRPr="00344F8F">
        <w:t xml:space="preserve"> respectively.</w:t>
      </w:r>
      <w:r w:rsidRPr="00344F8F">
        <w:t xml:space="preserve"> </w:t>
      </w:r>
      <w:r w:rsidR="00FE7071" w:rsidRPr="00344F8F">
        <w:t>No calls were treated as missing data and coded as NA within the data frame.</w:t>
      </w:r>
      <w:r w:rsidR="0097391B" w:rsidRPr="00344F8F">
        <w:t xml:space="preserve"> The data frame was transposed to </w:t>
      </w:r>
      <w:r w:rsidR="00EE6341" w:rsidRPr="00344F8F">
        <w:t>fit the R</w:t>
      </w:r>
      <w:r w:rsidR="0097391B" w:rsidRPr="00344F8F">
        <w:t xml:space="preserve"> package data requirements and the command </w:t>
      </w:r>
      <w:r w:rsidR="0097391B" w:rsidRPr="00344F8F">
        <w:rPr>
          <w:szCs w:val="22"/>
          <w:rPrChange w:id="82" w:author="Matt Rouse" w:date="2014-10-28T16:35:00Z">
            <w:rPr>
              <w:rFonts w:ascii="Courier" w:hAnsi="Courier"/>
              <w:sz w:val="22"/>
              <w:szCs w:val="22"/>
            </w:rPr>
          </w:rPrChange>
        </w:rPr>
        <w:t>daisy()</w:t>
      </w:r>
      <w:r w:rsidR="0097391B" w:rsidRPr="00344F8F">
        <w:t xml:space="preserve"> was used with default settings.</w:t>
      </w:r>
      <w:r w:rsidR="002D1232" w:rsidRPr="00344F8F">
        <w:t xml:space="preserve"> </w:t>
      </w:r>
      <w:r w:rsidR="00EE6341" w:rsidRPr="00344F8F">
        <w:t>Dissimilarity was measured in Euclidean distance</w:t>
      </w:r>
      <w:r w:rsidR="002D1232" w:rsidRPr="00344F8F">
        <w:t>.</w:t>
      </w:r>
    </w:p>
    <w:p w14:paraId="7208246A" w14:textId="77777777" w:rsidR="00093BD3" w:rsidRPr="00344F8F" w:rsidRDefault="00093BD3" w:rsidP="006355BA">
      <w:pPr>
        <w:spacing w:line="480" w:lineRule="auto"/>
      </w:pPr>
    </w:p>
    <w:p w14:paraId="3D69F72A" w14:textId="77777777" w:rsidR="00093BD3" w:rsidRDefault="00093BD3" w:rsidP="006355BA">
      <w:pPr>
        <w:spacing w:line="480" w:lineRule="auto"/>
        <w:rPr>
          <w:b/>
        </w:rPr>
      </w:pPr>
      <w:r>
        <w:rPr>
          <w:b/>
        </w:rPr>
        <w:t>Results</w:t>
      </w:r>
    </w:p>
    <w:p w14:paraId="253BCC05" w14:textId="77777777" w:rsidR="00C66921" w:rsidRDefault="00C66921" w:rsidP="006355BA">
      <w:pPr>
        <w:spacing w:line="480" w:lineRule="auto"/>
      </w:pPr>
      <w:del w:id="83" w:author="Matt Rouse" w:date="2014-10-28T16:39:00Z">
        <w:r w:rsidDel="00344F8F">
          <w:rPr>
            <w:b/>
          </w:rPr>
          <w:delText xml:space="preserve">Phenotypic </w:delText>
        </w:r>
      </w:del>
      <w:ins w:id="84" w:author="Matt Rouse" w:date="2014-10-28T16:39:00Z">
        <w:r w:rsidR="00344F8F">
          <w:rPr>
            <w:b/>
          </w:rPr>
          <w:t xml:space="preserve">Stem Rust </w:t>
        </w:r>
      </w:ins>
      <w:r>
        <w:rPr>
          <w:b/>
        </w:rPr>
        <w:t>screening</w:t>
      </w:r>
      <w:r w:rsidR="006273E4">
        <w:tab/>
      </w:r>
    </w:p>
    <w:p w14:paraId="020E936B" w14:textId="77777777" w:rsidR="0053370B" w:rsidRDefault="006273E4" w:rsidP="00C66921">
      <w:pPr>
        <w:spacing w:line="480" w:lineRule="auto"/>
        <w:ind w:firstLine="720"/>
      </w:pPr>
      <w:del w:id="85" w:author="Matt Rouse" w:date="2014-10-28T16:39:00Z">
        <w:r w:rsidDel="00344F8F">
          <w:delText xml:space="preserve">Screening </w:delText>
        </w:r>
      </w:del>
      <w:ins w:id="86" w:author="Matt Rouse" w:date="2014-10-28T16:39:00Z">
        <w:r w:rsidR="00344F8F">
          <w:t xml:space="preserve">Stem rust screening </w:t>
        </w:r>
      </w:ins>
      <w:r>
        <w:t>r</w:t>
      </w:r>
      <w:r w:rsidR="00323943">
        <w:t xml:space="preserve">esults </w:t>
      </w:r>
      <w:del w:id="87" w:author="Matt Rouse" w:date="2014-10-28T16:39:00Z">
        <w:r w:rsidR="00323943" w:rsidDel="00344F8F">
          <w:delText>can be seen</w:delText>
        </w:r>
      </w:del>
      <w:ins w:id="88" w:author="Matt Rouse" w:date="2014-10-28T16:39:00Z">
        <w:r w:rsidR="00344F8F">
          <w:t>are displayed</w:t>
        </w:r>
      </w:ins>
      <w:r w:rsidR="00323943">
        <w:t xml:space="preserve"> in Table 6</w:t>
      </w:r>
      <w:r w:rsidR="00E474B3">
        <w:t xml:space="preserve">. </w:t>
      </w:r>
      <w:ins w:id="89" w:author="Matt Rouse" w:date="2014-10-28T16:39:00Z">
        <w:r w:rsidR="00344F8F">
          <w:t xml:space="preserve">Generation </w:t>
        </w:r>
      </w:ins>
      <w:r w:rsidR="00832269">
        <w:t>F</w:t>
      </w:r>
      <w:r w:rsidR="00A5523D">
        <w:rPr>
          <w:vertAlign w:val="subscript"/>
        </w:rPr>
        <w:t>2</w:t>
      </w:r>
      <w:r w:rsidR="00A5523D">
        <w:t xml:space="preserve"> p</w:t>
      </w:r>
      <w:r w:rsidR="009033A1">
        <w:t xml:space="preserve">opulations, 12XR019 and 12XR020, segregated </w:t>
      </w:r>
      <w:r w:rsidR="00EC6F1E">
        <w:t>at a</w:t>
      </w:r>
      <w:r w:rsidR="009033A1">
        <w:t xml:space="preserve"> 15:1 ratio</w:t>
      </w:r>
      <w:r w:rsidR="00F9251E">
        <w:t xml:space="preserve"> (χ</w:t>
      </w:r>
      <w:r w:rsidR="00F9251E">
        <w:rPr>
          <w:vertAlign w:val="superscript"/>
        </w:rPr>
        <w:t>2</w:t>
      </w:r>
      <w:r w:rsidR="006B030B">
        <w:t xml:space="preserve"> = 1.38 </w:t>
      </w:r>
      <w:r w:rsidR="006B030B">
        <w:rPr>
          <w:i/>
        </w:rPr>
        <w:t>P</w:t>
      </w:r>
      <w:r w:rsidR="00F9251E">
        <w:t xml:space="preserve"> = 0.2395; χ</w:t>
      </w:r>
      <w:r w:rsidR="00F9251E">
        <w:rPr>
          <w:vertAlign w:val="superscript"/>
        </w:rPr>
        <w:t xml:space="preserve">2 </w:t>
      </w:r>
      <w:r w:rsidR="00F9251E">
        <w:t xml:space="preserve">= 0.041 </w:t>
      </w:r>
      <w:r w:rsidR="00F9251E" w:rsidRPr="006B030B">
        <w:rPr>
          <w:i/>
        </w:rPr>
        <w:t>P</w:t>
      </w:r>
      <w:r w:rsidR="00F9251E">
        <w:t xml:space="preserve"> = 0.8406, respectively)</w:t>
      </w:r>
      <w:r w:rsidR="006B030B">
        <w:t>, indicating</w:t>
      </w:r>
      <w:r w:rsidR="009033A1">
        <w:t xml:space="preserve"> resistance controlled by 2 genes.</w:t>
      </w:r>
      <w:r w:rsidR="003550B1">
        <w:t xml:space="preserve"> However, the 11XR188</w:t>
      </w:r>
      <w:r w:rsidR="00832269">
        <w:t xml:space="preserve"> </w:t>
      </w:r>
      <w:r w:rsidR="00E474B3">
        <w:t>F</w:t>
      </w:r>
      <w:r w:rsidR="00E474B3">
        <w:rPr>
          <w:vertAlign w:val="subscript"/>
        </w:rPr>
        <w:t>2</w:t>
      </w:r>
      <w:r w:rsidR="00E474B3">
        <w:t xml:space="preserve"> population did not segregate at the same ratio (χ</w:t>
      </w:r>
      <w:r w:rsidR="00E474B3">
        <w:rPr>
          <w:vertAlign w:val="superscript"/>
        </w:rPr>
        <w:t>2</w:t>
      </w:r>
      <w:r w:rsidR="00E474B3">
        <w:t xml:space="preserve"> = 22.90 </w:t>
      </w:r>
      <w:r w:rsidR="00E474B3" w:rsidRPr="006B030B">
        <w:rPr>
          <w:i/>
        </w:rPr>
        <w:t>P</w:t>
      </w:r>
      <w:r w:rsidR="00E474B3">
        <w:t xml:space="preserve"> = 1.71 × 10</w:t>
      </w:r>
      <w:r w:rsidR="00E474B3">
        <w:rPr>
          <w:vertAlign w:val="superscript"/>
        </w:rPr>
        <w:t>6</w:t>
      </w:r>
      <w:r w:rsidR="00E474B3">
        <w:t>)</w:t>
      </w:r>
      <w:r w:rsidR="00EC6F1E">
        <w:t xml:space="preserve"> but instead segregated at a </w:t>
      </w:r>
      <w:r w:rsidR="00C142C2">
        <w:t>3:1 ratio (χ</w:t>
      </w:r>
      <w:r w:rsidR="00C142C2">
        <w:rPr>
          <w:vertAlign w:val="superscript"/>
        </w:rPr>
        <w:t>2</w:t>
      </w:r>
      <w:r w:rsidR="00C142C2">
        <w:t xml:space="preserve"> = 0.0035 </w:t>
      </w:r>
      <w:r w:rsidR="00C142C2" w:rsidRPr="006B030B">
        <w:rPr>
          <w:i/>
        </w:rPr>
        <w:t>P</w:t>
      </w:r>
      <w:r w:rsidR="00C142C2">
        <w:t xml:space="preserve"> = 0.953).</w:t>
      </w:r>
      <w:r w:rsidR="00222F2A">
        <w:t xml:space="preserve">  The F</w:t>
      </w:r>
      <w:r w:rsidR="00222F2A">
        <w:rPr>
          <w:vertAlign w:val="subscript"/>
        </w:rPr>
        <w:t>2:3</w:t>
      </w:r>
      <w:r w:rsidR="00222F2A">
        <w:t xml:space="preserve"> population, 11XR188-3 was screened with races TTKSK and TRTTF. 11XR188-3 </w:t>
      </w:r>
      <w:r w:rsidR="00EE6341">
        <w:t>F</w:t>
      </w:r>
      <w:r w:rsidR="003550B1">
        <w:rPr>
          <w:vertAlign w:val="subscript"/>
        </w:rPr>
        <w:t>2:3</w:t>
      </w:r>
      <w:r w:rsidR="003550B1">
        <w:t xml:space="preserve"> families</w:t>
      </w:r>
      <w:r w:rsidR="00EE6341">
        <w:t xml:space="preserve"> </w:t>
      </w:r>
      <w:r w:rsidR="00222F2A">
        <w:t>segregated in a 15:1 manner when screened with TTKSK (χ</w:t>
      </w:r>
      <w:r w:rsidR="00222F2A">
        <w:rPr>
          <w:vertAlign w:val="superscript"/>
        </w:rPr>
        <w:t>2</w:t>
      </w:r>
      <w:r w:rsidR="006B030B">
        <w:t xml:space="preserve"> = 0 </w:t>
      </w:r>
      <w:r w:rsidR="006B030B">
        <w:rPr>
          <w:i/>
        </w:rPr>
        <w:t>P</w:t>
      </w:r>
      <w:r w:rsidR="00222F2A">
        <w:t xml:space="preserve"> = 1) but did not segregate </w:t>
      </w:r>
      <w:r w:rsidR="00EC6F1E">
        <w:t>in</w:t>
      </w:r>
      <w:r w:rsidR="00222F2A">
        <w:t xml:space="preserve"> this rat</w:t>
      </w:r>
      <w:r w:rsidR="000E1940">
        <w:t xml:space="preserve">io when screened with TRTTF when significance was set at </w:t>
      </w:r>
      <w:r w:rsidR="000E1940" w:rsidRPr="006B030B">
        <w:rPr>
          <w:i/>
        </w:rPr>
        <w:t>P</w:t>
      </w:r>
      <w:r w:rsidR="000E1940">
        <w:t xml:space="preserve"> &lt; 0.05 but did so when </w:t>
      </w:r>
      <w:r w:rsidR="000E1940" w:rsidRPr="006B030B">
        <w:rPr>
          <w:i/>
        </w:rPr>
        <w:t>P</w:t>
      </w:r>
      <w:r w:rsidR="000E1940">
        <w:t xml:space="preserve"> &lt;</w:t>
      </w:r>
      <w:r w:rsidR="00222F2A">
        <w:t xml:space="preserve"> 0.01 (χ</w:t>
      </w:r>
      <w:r w:rsidR="00222F2A">
        <w:rPr>
          <w:vertAlign w:val="superscript"/>
        </w:rPr>
        <w:t>2</w:t>
      </w:r>
      <w:r w:rsidR="00222F2A">
        <w:t xml:space="preserve"> = 4.26 P = 0.03894).  While 11XR188-3</w:t>
      </w:r>
      <w:r w:rsidR="00EC6F1E">
        <w:t xml:space="preserve"> F</w:t>
      </w:r>
      <w:r w:rsidR="00EC6F1E">
        <w:rPr>
          <w:vertAlign w:val="subscript"/>
        </w:rPr>
        <w:t>2:3</w:t>
      </w:r>
      <w:r w:rsidR="00EC6F1E">
        <w:t xml:space="preserve"> families</w:t>
      </w:r>
      <w:r w:rsidR="00222F2A">
        <w:t xml:space="preserve"> showed slightly different segregation ratios between the two </w:t>
      </w:r>
      <w:r w:rsidR="00EC6F1E">
        <w:t>screenings</w:t>
      </w:r>
      <w:r w:rsidR="00222F2A">
        <w:t>, the ratio</w:t>
      </w:r>
      <w:ins w:id="90" w:author="Matt Rouse" w:date="2014-10-28T16:44:00Z">
        <w:r w:rsidR="00144927">
          <w:t>s</w:t>
        </w:r>
      </w:ins>
      <w:r w:rsidR="00222F2A">
        <w:t xml:space="preserve"> of resistant:susceptible individuals </w:t>
      </w:r>
      <w:del w:id="91" w:author="Matt Rouse" w:date="2014-10-28T16:44:00Z">
        <w:r w:rsidR="00222F2A" w:rsidDel="00144927">
          <w:delText xml:space="preserve">was </w:delText>
        </w:r>
      </w:del>
      <w:ins w:id="92" w:author="Matt Rouse" w:date="2014-10-28T16:44:00Z">
        <w:r w:rsidR="00144927">
          <w:t xml:space="preserve">were </w:t>
        </w:r>
      </w:ins>
      <w:r w:rsidR="00222F2A">
        <w:t>not independent (χ</w:t>
      </w:r>
      <w:r w:rsidR="00222F2A">
        <w:rPr>
          <w:vertAlign w:val="superscript"/>
        </w:rPr>
        <w:t>2</w:t>
      </w:r>
      <w:r w:rsidR="006B030B">
        <w:t xml:space="preserve"> = 1.53 </w:t>
      </w:r>
      <w:r w:rsidR="006B030B">
        <w:rPr>
          <w:i/>
        </w:rPr>
        <w:t>P</w:t>
      </w:r>
      <w:r w:rsidR="00222F2A">
        <w:t xml:space="preserve"> = 0.2167).</w:t>
      </w:r>
      <w:r w:rsidR="00EC6F1E">
        <w:t xml:space="preserve"> While the number of families withi</w:t>
      </w:r>
      <w:r w:rsidR="003E1DDF">
        <w:t>n the categories homozygous resistant, segregating, and homozygous susceptible did not differ</w:t>
      </w:r>
      <w:ins w:id="93" w:author="Matt Rouse" w:date="2014-10-28T16:45:00Z">
        <w:r w:rsidR="00144927">
          <w:t>,</w:t>
        </w:r>
      </w:ins>
      <w:r w:rsidR="003E1DDF">
        <w:t xml:space="preserve"> a </w:t>
      </w:r>
      <w:r w:rsidR="003E1DDF">
        <w:rPr>
          <w:i/>
        </w:rPr>
        <w:t>t</w:t>
      </w:r>
      <w:r w:rsidR="003E1DDF">
        <w:t xml:space="preserve">-test revealed that the results from the two screenings were significantly different (df= 99, </w:t>
      </w:r>
      <w:r w:rsidR="003E1DDF">
        <w:rPr>
          <w:i/>
        </w:rPr>
        <w:t xml:space="preserve">t </w:t>
      </w:r>
      <w:r w:rsidR="003E1DDF">
        <w:t xml:space="preserve">= 3.34, </w:t>
      </w:r>
      <w:r w:rsidR="003E1DDF">
        <w:rPr>
          <w:i/>
        </w:rPr>
        <w:t xml:space="preserve">P </w:t>
      </w:r>
      <w:r w:rsidR="003E1DDF">
        <w:t>= 0.001).</w:t>
      </w:r>
      <w:r w:rsidR="002A4D64">
        <w:t xml:space="preserve"> </w:t>
      </w:r>
      <w:del w:id="94" w:author="Matt Rouse" w:date="2014-10-28T16:45:00Z">
        <w:r w:rsidR="009D27B7" w:rsidDel="00144927">
          <w:delText xml:space="preserve">Despite significant differences between the two screenings </w:delText>
        </w:r>
        <w:r w:rsidR="000E1940" w:rsidDel="00144927">
          <w:rPr>
            <w:i/>
          </w:rPr>
          <w:delText>P. graminis</w:delText>
        </w:r>
        <w:r w:rsidR="000E1940" w:rsidDel="00144927">
          <w:delText xml:space="preserve"> f. sp. </w:delText>
        </w:r>
        <w:r w:rsidR="000E1940" w:rsidDel="00144927">
          <w:rPr>
            <w:i/>
          </w:rPr>
          <w:delText>tritici</w:delText>
        </w:r>
        <w:r w:rsidR="000E1940" w:rsidDel="00144927">
          <w:delText xml:space="preserve"> race TRTTF</w:delText>
        </w:r>
        <w:r w:rsidR="001631D1" w:rsidDel="00144927">
          <w:delText xml:space="preserve"> was used to select</w:delText>
        </w:r>
        <w:r w:rsidR="00DC0C3E" w:rsidDel="00144927">
          <w:delText xml:space="preserve"> resistant</w:delText>
        </w:r>
        <w:r w:rsidR="00DC0C3E" w:rsidDel="00144927">
          <w:rPr>
            <w:vertAlign w:val="subscript"/>
          </w:rPr>
          <w:delText xml:space="preserve"> </w:delText>
        </w:r>
        <w:r w:rsidR="00DC0C3E" w:rsidDel="00144927">
          <w:delText>TC</w:delText>
        </w:r>
        <w:r w:rsidR="00DC0C3E" w:rsidDel="00144927">
          <w:rPr>
            <w:vertAlign w:val="subscript"/>
          </w:rPr>
          <w:delText>1</w:delText>
        </w:r>
        <w:r w:rsidR="00DC0C3E" w:rsidDel="00144927">
          <w:delText>F</w:delText>
        </w:r>
        <w:r w:rsidR="00DC0C3E" w:rsidDel="00144927">
          <w:rPr>
            <w:vertAlign w:val="subscript"/>
          </w:rPr>
          <w:delText>1</w:delText>
        </w:r>
        <w:r w:rsidR="00DC0C3E" w:rsidDel="00144927">
          <w:delText xml:space="preserve"> individuals from </w:delText>
        </w:r>
        <w:r w:rsidR="00553E29" w:rsidDel="00144927">
          <w:delText xml:space="preserve">the cross, </w:delText>
        </w:r>
        <w:r w:rsidR="00DC0C3E" w:rsidDel="00144927">
          <w:delText>RB07//Faller/PI 410954</w:delText>
        </w:r>
        <w:r w:rsidR="00553E29" w:rsidDel="00144927">
          <w:delText>,</w:delText>
        </w:r>
        <w:r w:rsidR="00DC0C3E" w:rsidDel="00144927">
          <w:delText xml:space="preserve"> instead of TTKSK due to permit restrictions. </w:delText>
        </w:r>
      </w:del>
      <w:r w:rsidR="00DC0C3E">
        <w:t>The IT</w:t>
      </w:r>
      <w:ins w:id="95" w:author="Matt Rouse" w:date="2014-10-28T16:45:00Z">
        <w:r w:rsidR="00144927">
          <w:t>s</w:t>
        </w:r>
      </w:ins>
      <w:r w:rsidR="00DC0C3E">
        <w:t xml:space="preserve"> of the 24 </w:t>
      </w:r>
      <w:del w:id="96" w:author="Matt Rouse" w:date="2014-10-28T16:46:00Z">
        <w:r w:rsidR="00DC0C3E" w:rsidDel="00144927">
          <w:delText xml:space="preserve">selected </w:delText>
        </w:r>
      </w:del>
      <w:ins w:id="97" w:author="Matt Rouse" w:date="2014-10-28T16:46:00Z">
        <w:r w:rsidR="00144927">
          <w:t>TC</w:t>
        </w:r>
        <w:r w:rsidR="00144927" w:rsidRPr="00C346E7">
          <w:rPr>
            <w:vertAlign w:val="subscript"/>
          </w:rPr>
          <w:t>1</w:t>
        </w:r>
        <w:r w:rsidR="00144927" w:rsidRPr="00C346E7">
          <w:t>F</w:t>
        </w:r>
        <w:r w:rsidR="00144927" w:rsidRPr="00C346E7">
          <w:rPr>
            <w:vertAlign w:val="subscript"/>
          </w:rPr>
          <w:t>1</w:t>
        </w:r>
        <w:r w:rsidR="00144927">
          <w:t xml:space="preserve"> plants selected for production of DH progeny </w:t>
        </w:r>
      </w:ins>
      <w:del w:id="98" w:author="Matt Rouse" w:date="2014-10-28T16:46:00Z">
        <w:r w:rsidR="00DC0C3E" w:rsidDel="00144927">
          <w:delText>indivi</w:delText>
        </w:r>
        <w:r w:rsidR="00323943" w:rsidDel="00144927">
          <w:delText xml:space="preserve">duals </w:delText>
        </w:r>
      </w:del>
      <w:r w:rsidR="00323943">
        <w:t xml:space="preserve">can be seen in Table </w:t>
      </w:r>
      <w:commentRangeStart w:id="99"/>
      <w:r w:rsidR="00323943">
        <w:t>7</w:t>
      </w:r>
      <w:commentRangeEnd w:id="99"/>
      <w:r w:rsidR="00144927">
        <w:rPr>
          <w:rStyle w:val="CommentReference"/>
          <w:vanish/>
        </w:rPr>
        <w:commentReference w:id="99"/>
      </w:r>
      <w:r w:rsidR="004936B2">
        <w:t>.</w:t>
      </w:r>
      <w:r w:rsidR="00DC0C3E">
        <w:t xml:space="preserve"> </w:t>
      </w:r>
    </w:p>
    <w:p w14:paraId="043A1ACF" w14:textId="77777777" w:rsidR="002A4D64" w:rsidRPr="002A4D64" w:rsidRDefault="002A4D64" w:rsidP="006355BA">
      <w:pPr>
        <w:spacing w:line="480" w:lineRule="auto"/>
        <w:rPr>
          <w:b/>
        </w:rPr>
      </w:pPr>
      <w:r>
        <w:rPr>
          <w:b/>
        </w:rPr>
        <w:t xml:space="preserve">Molecular </w:t>
      </w:r>
      <w:ins w:id="100" w:author="Matt Rouse" w:date="2014-10-28T16:47:00Z">
        <w:r w:rsidR="00144927">
          <w:rPr>
            <w:b/>
          </w:rPr>
          <w:t xml:space="preserve">Marker </w:t>
        </w:r>
      </w:ins>
      <w:r>
        <w:rPr>
          <w:b/>
        </w:rPr>
        <w:t>Screening</w:t>
      </w:r>
    </w:p>
    <w:p w14:paraId="44232DC0" w14:textId="77777777" w:rsidR="000E1940" w:rsidRPr="006B030B" w:rsidRDefault="0053370B" w:rsidP="002A4D64">
      <w:pPr>
        <w:spacing w:line="480" w:lineRule="auto"/>
        <w:ind w:firstLine="720"/>
      </w:pPr>
      <w:r>
        <w:t xml:space="preserve">PI 410954 failed to yield the </w:t>
      </w:r>
      <w:ins w:id="101" w:author="Matt Rouse" w:date="2014-10-28T16:47:00Z">
        <w:r w:rsidR="00144927">
          <w:rPr>
            <w:i/>
          </w:rPr>
          <w:t>Sr25</w:t>
        </w:r>
        <w:r w:rsidR="00144927">
          <w:t>-</w:t>
        </w:r>
      </w:ins>
      <w:del w:id="102" w:author="Matt Rouse" w:date="2014-10-28T16:47:00Z">
        <w:r w:rsidDel="00144927">
          <w:delText xml:space="preserve">expected </w:delText>
        </w:r>
      </w:del>
      <w:ins w:id="103" w:author="Matt Rouse" w:date="2014-10-28T16:47:00Z">
        <w:r w:rsidR="00144927">
          <w:t xml:space="preserve">positive </w:t>
        </w:r>
      </w:ins>
      <w:r>
        <w:t xml:space="preserve">product for molecular marker </w:t>
      </w:r>
      <w:r>
        <w:rPr>
          <w:i/>
        </w:rPr>
        <w:t>Gb</w:t>
      </w:r>
      <w:r>
        <w:t xml:space="preserve"> (</w:t>
      </w:r>
      <w:r>
        <w:rPr>
          <w:i/>
        </w:rPr>
        <w:t>Sr25</w:t>
      </w:r>
      <w:r>
        <w:t>) and the multiplex marker Sr26#43/BE518379 (</w:t>
      </w:r>
      <w:r>
        <w:rPr>
          <w:i/>
        </w:rPr>
        <w:t>Sr26</w:t>
      </w:r>
      <w:r>
        <w:t>)</w:t>
      </w:r>
      <w:del w:id="104" w:author="Matt Rouse" w:date="2014-10-28T16:48:00Z">
        <w:r w:rsidR="00D35B06" w:rsidDel="00144927">
          <w:delText xml:space="preserve"> (data not shown)</w:delText>
        </w:r>
      </w:del>
      <w:r>
        <w:t>. The expected products for</w:t>
      </w:r>
      <w:r w:rsidR="00D35B06">
        <w:t xml:space="preserve"> the</w:t>
      </w:r>
      <w:r>
        <w:t xml:space="preserve"> </w:t>
      </w:r>
      <w:r w:rsidRPr="0053370B">
        <w:rPr>
          <w:i/>
        </w:rPr>
        <w:t>Sr24</w:t>
      </w:r>
      <w:r>
        <w:t xml:space="preserve"> </w:t>
      </w:r>
      <w:r w:rsidRPr="0053370B">
        <w:t>SSR</w:t>
      </w:r>
      <w:r>
        <w:t xml:space="preserve"> marker </w:t>
      </w:r>
      <w:r>
        <w:rPr>
          <w:i/>
        </w:rPr>
        <w:t>Xbarc71</w:t>
      </w:r>
      <w:r>
        <w:t xml:space="preserve"> and </w:t>
      </w:r>
      <w:r w:rsidR="00D35B06">
        <w:t xml:space="preserve">the </w:t>
      </w:r>
      <w:r>
        <w:t xml:space="preserve">AFLP marker </w:t>
      </w:r>
      <w:r w:rsidRPr="00C52FC8">
        <w:rPr>
          <w:i/>
        </w:rPr>
        <w:t>Sr24#12</w:t>
      </w:r>
      <w:r>
        <w:t xml:space="preserve"> </w:t>
      </w:r>
      <w:r w:rsidR="00D35B06">
        <w:t>were</w:t>
      </w:r>
      <w:r>
        <w:t xml:space="preserve"> amplified in PI 410954</w:t>
      </w:r>
      <w:del w:id="105" w:author="Matt Rouse" w:date="2014-10-28T16:48:00Z">
        <w:r w:rsidR="00D35B06" w:rsidDel="00144927">
          <w:delText xml:space="preserve"> (data not shown)</w:delText>
        </w:r>
      </w:del>
      <w:r w:rsidR="00D35B06">
        <w:t xml:space="preserve">. </w:t>
      </w:r>
      <w:r w:rsidR="00BF152C">
        <w:t>The expected product</w:t>
      </w:r>
      <w:r w:rsidR="00C52FC8">
        <w:t>s</w:t>
      </w:r>
      <w:r w:rsidR="00BF152C">
        <w:t xml:space="preserve"> for the presence of two dwarfing genes, Rht-B1b</w:t>
      </w:r>
      <w:r w:rsidR="00C52FC8">
        <w:t xml:space="preserve"> </w:t>
      </w:r>
      <w:r w:rsidR="00BF152C">
        <w:t>and Rht-D1b, were not amplified in PI 410954. Both RB07 and Faller possess the dwarfing gene Rht-B1b.  Neither of the three lines amplified the expected product when screened with the mark</w:t>
      </w:r>
      <w:r w:rsidR="004E5BC2">
        <w:t xml:space="preserve">er </w:t>
      </w:r>
      <w:r w:rsidR="004E5BC2">
        <w:rPr>
          <w:i/>
        </w:rPr>
        <w:t>csLV34</w:t>
      </w:r>
      <w:r w:rsidR="00BF152C">
        <w:t xml:space="preserve"> </w:t>
      </w:r>
      <w:r w:rsidR="004E5BC2">
        <w:t>linked</w:t>
      </w:r>
      <w:r w:rsidR="00BF152C">
        <w:t xml:space="preserve"> with the </w:t>
      </w:r>
      <w:del w:id="106" w:author="Matt Rouse" w:date="2014-10-28T16:48:00Z">
        <w:r w:rsidR="00BF152C" w:rsidDel="00144927">
          <w:delText>leaf rust resistance</w:delText>
        </w:r>
      </w:del>
      <w:ins w:id="107" w:author="Matt Rouse" w:date="2014-10-28T16:48:00Z">
        <w:r w:rsidR="00144927">
          <w:t>pleiotropic rust and mildew resistance</w:t>
        </w:r>
      </w:ins>
      <w:r w:rsidR="00BF152C">
        <w:t xml:space="preserve"> gene, </w:t>
      </w:r>
      <w:r w:rsidR="00BF152C" w:rsidRPr="00144927">
        <w:rPr>
          <w:i/>
          <w:rPrChange w:id="108" w:author="Matt Rouse" w:date="2014-10-28T16:48:00Z">
            <w:rPr/>
          </w:rPrChange>
        </w:rPr>
        <w:t>Lr34</w:t>
      </w:r>
      <w:ins w:id="109" w:author="Matt Rouse" w:date="2014-10-28T16:49:00Z">
        <w:r w:rsidR="00144927">
          <w:rPr>
            <w:i/>
          </w:rPr>
          <w:t>/Sr57/Yr18/Pm38</w:t>
        </w:r>
      </w:ins>
      <w:r w:rsidR="004E5BC2">
        <w:t xml:space="preserve"> </w:t>
      </w:r>
      <w:r w:rsidR="002D569D">
        <w:fldChar w:fldCharType="begin"/>
      </w:r>
      <w:r w:rsidR="004E5BC2">
        <w:instrText xml:space="preserve"> ADDIN EN.CITE &lt;EndNote&gt;&lt;Cite&gt;&lt;Author&gt;Lagudah&lt;/Author&gt;&lt;Year&gt;2006&lt;/Year&gt;&lt;RecNum&gt;531&lt;/RecNum&gt;&lt;DisplayText&gt;(Lagudah et al., 2006)&lt;/DisplayText&gt;&lt;record&gt;&lt;rec-number&gt;531&lt;/rec-number&gt;&lt;foreign-keys&gt;&lt;key app="EN" db-id="t52e5f9wev9fanesaazv5w2sztfs0tateepf" timestamp="1411758203"&gt;531&lt;/key&gt;&lt;/foreign-keys&gt;&lt;ref-type name="Journal Article"&gt;17&lt;/ref-type&gt;&lt;contributors&gt;&lt;authors&gt;&lt;author&gt;Lagudah, ES&lt;/author&gt;&lt;author&gt;McFadden, H&lt;/author&gt;&lt;author&gt;Singh, RP&lt;/author&gt;&lt;author&gt;Huerta-Espino, J&lt;/author&gt;&lt;author&gt;Bariana, HS&lt;/author&gt;&lt;author&gt;Spielmeyer, W&lt;/author&gt;&lt;/authors&gt;&lt;/contributors&gt;&lt;titles&gt;&lt;title&gt;Molecular genetic characterization of the Lr34/Yr18 slow rusting resistance gene region in wheat&lt;/title&gt;&lt;secondary-title&gt;Theoretical and Applied Genetics&lt;/secondary-title&gt;&lt;/titles&gt;&lt;periodical&gt;&lt;full-title&gt;Theoretical and Applied Genetics&lt;/full-title&gt;&lt;abbr-1&gt;Theoret. Appl. Genetics&lt;/abbr-1&gt;&lt;/periodical&gt;&lt;pages&gt;21-30&lt;/pages&gt;&lt;volume&gt;114&lt;/volume&gt;&lt;number&gt;1&lt;/number&gt;&lt;dates&gt;&lt;year&gt;2006&lt;/year&gt;&lt;/dates&gt;&lt;isbn&gt;0040-5752&lt;/isbn&gt;&lt;urls&gt;&lt;related-urls&gt;&lt;url&gt;http://download.springer.com/static/pdf/696/art%253A10.1007%252Fs00122-006-0406-z.pdf?auth66=1411931019_ff7758e8628f2fc4805e8d84d6b51613&amp;amp;ext=.pdf&lt;/url&gt;&lt;/related-urls&gt;&lt;/urls&gt;&lt;/record&gt;&lt;/Cite&gt;&lt;/EndNote&gt;</w:instrText>
      </w:r>
      <w:r w:rsidR="002D569D">
        <w:fldChar w:fldCharType="separate"/>
      </w:r>
      <w:r w:rsidR="004E5BC2">
        <w:rPr>
          <w:noProof/>
        </w:rPr>
        <w:t>(Lagudah et al., 2006)</w:t>
      </w:r>
      <w:r w:rsidR="002D569D">
        <w:fldChar w:fldCharType="end"/>
      </w:r>
      <w:r w:rsidR="004E5BC2">
        <w:t xml:space="preserve">. </w:t>
      </w:r>
      <w:r w:rsidR="006B030B">
        <w:t>Results of the molecular s</w:t>
      </w:r>
      <w:r w:rsidR="00323943">
        <w:t xml:space="preserve">creenings </w:t>
      </w:r>
      <w:del w:id="110" w:author="Matt Rouse" w:date="2014-10-28T16:49:00Z">
        <w:r w:rsidR="00323943" w:rsidDel="00144927">
          <w:delText>can be seen</w:delText>
        </w:r>
      </w:del>
      <w:ins w:id="111" w:author="Matt Rouse" w:date="2014-10-28T16:49:00Z">
        <w:r w:rsidR="00144927">
          <w:t>are displayed</w:t>
        </w:r>
      </w:ins>
      <w:r w:rsidR="00323943">
        <w:t xml:space="preserve"> in Table 8</w:t>
      </w:r>
      <w:r w:rsidR="006B030B">
        <w:t>.</w:t>
      </w:r>
    </w:p>
    <w:p w14:paraId="149EF237" w14:textId="77777777" w:rsidR="00C66921" w:rsidRDefault="00144927" w:rsidP="006355BA">
      <w:pPr>
        <w:spacing w:line="480" w:lineRule="auto"/>
        <w:rPr>
          <w:b/>
        </w:rPr>
      </w:pPr>
      <w:ins w:id="112" w:author="Matt Rouse" w:date="2014-10-28T16:49:00Z">
        <w:r>
          <w:rPr>
            <w:b/>
          </w:rPr>
          <w:t xml:space="preserve">SNP </w:t>
        </w:r>
      </w:ins>
      <w:r w:rsidR="00133B5B">
        <w:rPr>
          <w:b/>
        </w:rPr>
        <w:t>Genotyping</w:t>
      </w:r>
      <w:r w:rsidR="00C66921">
        <w:rPr>
          <w:b/>
        </w:rPr>
        <w:t xml:space="preserve"> and</w:t>
      </w:r>
      <w:r w:rsidR="00133B5B">
        <w:rPr>
          <w:b/>
        </w:rPr>
        <w:t xml:space="preserve"> Mapping</w:t>
      </w:r>
      <w:r w:rsidR="00C66921">
        <w:rPr>
          <w:b/>
        </w:rPr>
        <w:t xml:space="preserve"> </w:t>
      </w:r>
      <w:r w:rsidR="00CC22CD">
        <w:rPr>
          <w:b/>
        </w:rPr>
        <w:tab/>
      </w:r>
    </w:p>
    <w:p w14:paraId="30BED982" w14:textId="77777777" w:rsidR="00A7273C" w:rsidRPr="00A7273C" w:rsidRDefault="00B443E3" w:rsidP="00C66921">
      <w:pPr>
        <w:spacing w:line="480" w:lineRule="auto"/>
        <w:ind w:firstLine="720"/>
        <w:rPr>
          <w:b/>
        </w:rPr>
      </w:pPr>
      <w:commentRangeStart w:id="113"/>
      <w:r>
        <w:t>The</w:t>
      </w:r>
      <w:commentRangeEnd w:id="113"/>
      <w:r w:rsidR="00144927">
        <w:rPr>
          <w:rStyle w:val="CommentReference"/>
          <w:vanish/>
        </w:rPr>
        <w:commentReference w:id="113"/>
      </w:r>
      <w:r>
        <w:t xml:space="preserve"> g</w:t>
      </w:r>
      <w:r w:rsidR="00FA1F3C">
        <w:t>enotype data</w:t>
      </w:r>
      <w:r>
        <w:t xml:space="preserve"> of 109 DH lines and parents (</w:t>
      </w:r>
      <w:r>
        <w:rPr>
          <w:i/>
        </w:rPr>
        <w:t>n</w:t>
      </w:r>
      <w:r>
        <w:t>=112)</w:t>
      </w:r>
      <w:r w:rsidR="00FA1F3C">
        <w:t xml:space="preserve"> for</w:t>
      </w:r>
      <w:r w:rsidR="00B919CF">
        <w:t xml:space="preserve"> all markers on chromosome 6D was</w:t>
      </w:r>
      <w:r w:rsidR="00FA1F3C">
        <w:t xml:space="preserve"> exported and transposed to conform to file param</w:t>
      </w:r>
      <w:r w:rsidR="006261E7">
        <w:t xml:space="preserve">eters required for R/qtl. Initially, 497 SNPs were exported for analysis, after quality control for poor quality SNPs (no calls &gt; 10 or majority of calls </w:t>
      </w:r>
      <w:r w:rsidR="006261E7" w:rsidRPr="00144927">
        <w:t xml:space="preserve">with </w:t>
      </w:r>
      <w:r w:rsidR="00B919CF" w:rsidRPr="00144927">
        <w:t>norm R</w:t>
      </w:r>
      <w:r w:rsidR="006261E7" w:rsidRPr="00144927">
        <w:t xml:space="preserve"> &lt; 0.20) and uninformative SNPs (SNPs at which no distinct binomial distribution was observed), 482 SNPs were used for </w:t>
      </w:r>
      <w:del w:id="114" w:author="Matt Rouse" w:date="2014-10-28T16:51:00Z">
        <w:r w:rsidR="006261E7" w:rsidRPr="00144927" w:rsidDel="00144927">
          <w:delText>QTL mapping</w:delText>
        </w:r>
      </w:del>
      <w:ins w:id="115" w:author="Matt Rouse" w:date="2014-10-28T16:51:00Z">
        <w:r w:rsidR="00144927" w:rsidRPr="00144927">
          <w:t>futher marker analyses</w:t>
        </w:r>
      </w:ins>
      <w:r w:rsidR="006261E7" w:rsidRPr="00144927">
        <w:t xml:space="preserve">. The use of the function </w:t>
      </w:r>
      <w:r w:rsidR="006261E7" w:rsidRPr="00144927">
        <w:rPr>
          <w:rFonts w:cs="Courier New"/>
          <w:szCs w:val="22"/>
          <w:rPrChange w:id="116" w:author="Matt Rouse" w:date="2014-10-28T16:51:00Z">
            <w:rPr>
              <w:rFonts w:ascii="Courier New" w:hAnsi="Courier New" w:cs="Courier New"/>
              <w:sz w:val="22"/>
              <w:szCs w:val="22"/>
            </w:rPr>
          </w:rPrChange>
        </w:rPr>
        <w:t>jittermap</w:t>
      </w:r>
      <w:r w:rsidR="006261E7" w:rsidRPr="00144927">
        <w:t xml:space="preserve"> created an additional 331 markers across the entire chromosome (total = 813). These markers were not used for downstream analysis beyond the construction of the</w:t>
      </w:r>
      <w:r w:rsidR="006261E7">
        <w:t xml:space="preserve"> </w:t>
      </w:r>
      <w:commentRangeStart w:id="117"/>
      <w:r w:rsidR="006261E7">
        <w:t xml:space="preserve">LOD </w:t>
      </w:r>
      <w:commentRangeEnd w:id="117"/>
      <w:r w:rsidR="00FD1F4A">
        <w:rPr>
          <w:rStyle w:val="CommentReference"/>
          <w:vanish/>
        </w:rPr>
        <w:commentReference w:id="117"/>
      </w:r>
      <w:r w:rsidR="006261E7">
        <w:t xml:space="preserve">plot. </w:t>
      </w:r>
      <w:r w:rsidR="00FA1F3C">
        <w:t>The plot of the calculated LOD s</w:t>
      </w:r>
      <w:r w:rsidR="009F715E">
        <w:t>cores can be seen in Figure 3</w:t>
      </w:r>
      <w:r w:rsidR="006261E7">
        <w:t xml:space="preserve">.  </w:t>
      </w:r>
      <w:r w:rsidR="00A7273C">
        <w:rPr>
          <w:b/>
        </w:rPr>
        <w:t>This section will depend on the results of new screenings involving the following DH individuals: 158-13-4, 158-13-8, 158-13-6,162-3-3, 168-5-4, 168-5-6, 169-11-9, 169-13-5, 169-13-14</w:t>
      </w:r>
    </w:p>
    <w:p w14:paraId="24AB2C8A" w14:textId="77777777" w:rsidR="00A7273C" w:rsidRDefault="007F07AC" w:rsidP="006355BA">
      <w:pPr>
        <w:spacing w:line="480" w:lineRule="auto"/>
      </w:pPr>
      <w:r>
        <w:tab/>
      </w:r>
      <w:commentRangeStart w:id="118"/>
      <w:r>
        <w:t>When</w:t>
      </w:r>
      <w:commentRangeEnd w:id="118"/>
      <w:r w:rsidR="00082544">
        <w:rPr>
          <w:rStyle w:val="CommentReference"/>
          <w:vanish/>
        </w:rPr>
        <w:commentReference w:id="118"/>
      </w:r>
      <w:r>
        <w:t xml:space="preserve"> phenotypes for the above lines are not corrected all LOD scores above 2.12 are significant (</w:t>
      </w:r>
      <w:r>
        <w:rPr>
          <w:i/>
        </w:rPr>
        <w:t>P</w:t>
      </w:r>
      <w:r>
        <w:t xml:space="preserve"> &lt; 0.05).  Out of 482 total SNPs, there are 22 SNPs between 18.20 cM and 27.21 cm that meet this significance threshold. However, 14 SNPs are monomorphic and the 8 remaining SNPs are between 18.20 cM and 24.77 cM on the 90K consensus map with adjusted distances</w:t>
      </w:r>
      <w:r w:rsidR="006C2846">
        <w:t xml:space="preserve"> </w:t>
      </w:r>
      <w:r w:rsidR="002D569D">
        <w:fldChar w:fldCharType="begin">
          <w:fldData xml:space="preserve">PEVuZE5vdGU+PENpdGU+PEF1dGhvcj5XYW5nPC9BdXRob3I+PFllYXI+MjAxNDwvWWVhcj48UmVj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</w:fldData>
        </w:fldChar>
      </w:r>
      <w:r w:rsidR="00AA173A">
        <w:instrText xml:space="preserve"> ADDIN EN.CITE </w:instrText>
      </w:r>
      <w:r w:rsidR="002D569D">
        <w:fldChar w:fldCharType="begin">
          <w:fldData xml:space="preserve">PEVuZE5vdGU+PENpdGU+PEF1dGhvcj5XYW5nPC9BdXRob3I+PFllYXI+MjAxNDwvWWVhcj48UmVj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</w:fldData>
        </w:fldChar>
      </w:r>
      <w:r w:rsidR="00AA173A">
        <w:instrText xml:space="preserve"> ADDIN EN.CITE.DATA </w:instrText>
      </w:r>
      <w:r w:rsidR="002D569D">
        <w:fldChar w:fldCharType="end"/>
      </w:r>
      <w:r w:rsidR="002D569D">
        <w:fldChar w:fldCharType="separate"/>
      </w:r>
      <w:r w:rsidR="00AA173A">
        <w:rPr>
          <w:noProof/>
        </w:rPr>
        <w:t>(Wang et al., 2014)</w:t>
      </w:r>
      <w:r w:rsidR="002D569D">
        <w:fldChar w:fldCharType="end"/>
      </w:r>
      <w:r>
        <w:t>.</w:t>
      </w:r>
    </w:p>
    <w:p w14:paraId="55D87B94" w14:textId="77777777" w:rsidR="00F267EC" w:rsidRPr="00A73A2B" w:rsidRDefault="00F267EC" w:rsidP="006355BA">
      <w:pPr>
        <w:spacing w:line="480" w:lineRule="auto"/>
      </w:pPr>
      <w:r>
        <w:tab/>
        <w:t>When phenotypes for the above lines are corrected all LOD scores above 2.0 are significant (</w:t>
      </w:r>
      <w:r>
        <w:rPr>
          <w:i/>
        </w:rPr>
        <w:t>P</w:t>
      </w:r>
      <w:r>
        <w:t xml:space="preserve"> &lt; 0.05). Out of 482 total SNPs</w:t>
      </w:r>
      <w:r w:rsidR="00B251D9">
        <w:t>, the same 22 SNPs between 18.20 cM and 27.21 cM are above the significance threshold.  However, 13 SNPs are monomorphic and the remaining 9 SNPs are between 18.20 cM and 24.77 cM. Only one SNP is locat</w:t>
      </w:r>
      <w:r w:rsidR="00AA173A">
        <w:t xml:space="preserve">ed outside </w:t>
      </w:r>
      <w:r w:rsidR="00B251D9">
        <w:t xml:space="preserve">the range </w:t>
      </w:r>
      <w:r w:rsidR="00B443E3">
        <w:t>of</w:t>
      </w:r>
      <w:r w:rsidR="00B251D9">
        <w:t xml:space="preserve"> 23-24 cM in </w:t>
      </w:r>
      <w:r w:rsidR="00B443E3">
        <w:t>both analyses, IACX947</w:t>
      </w:r>
      <w:r w:rsidR="00B251D9">
        <w:t>1</w:t>
      </w:r>
      <w:r w:rsidR="00B443E3">
        <w:t xml:space="preserve"> yet this SNP</w:t>
      </w:r>
      <w:r w:rsidR="00B251D9">
        <w:t xml:space="preserve"> has the highest LO</w:t>
      </w:r>
      <w:r w:rsidR="00AA173A">
        <w:t>D score in both analyses</w:t>
      </w:r>
      <w:r w:rsidR="00B251D9">
        <w:t>, 8.94 and 10.54, respectively. In the analyses without the corrected phenotypes there are three resistant lines that consistently possess the no</w:t>
      </w:r>
      <w:r w:rsidR="00B362E8">
        <w:t>n-PI 410954 alleles (see Table 9</w:t>
      </w:r>
      <w:r w:rsidR="00B251D9">
        <w:t>). In the analysis with the corrected phenotypes th</w:t>
      </w:r>
      <w:r w:rsidR="00B362E8">
        <w:t>is issue is avoided (see Table 10</w:t>
      </w:r>
      <w:r w:rsidR="00B251D9">
        <w:t>).</w:t>
      </w:r>
      <w:r w:rsidR="00A50938">
        <w:t xml:space="preserve"> When susceptible and resistant haplotypes are compared th</w:t>
      </w:r>
      <w:r w:rsidR="00AA173A">
        <w:t xml:space="preserve">ere are 5 markers that are </w:t>
      </w:r>
      <w:r w:rsidR="00A50938">
        <w:t>consistent</w:t>
      </w:r>
      <w:r w:rsidR="00AA173A">
        <w:t xml:space="preserve"> with the phenotypes</w:t>
      </w:r>
      <w:r w:rsidR="00A50938">
        <w:t xml:space="preserve"> in that the resistant lines have all PI 410954 alleles and the susceptible lines all lack PI 410954 alleles.  In the susceptible category there are 7 lines that posses PI 410954 alleles at all but two SNPs. </w:t>
      </w:r>
      <w:r w:rsidR="00A73A2B">
        <w:rPr>
          <w:b/>
        </w:rPr>
        <w:t>Redo these along with others listed above: 153-13-3, 153-13-4, 158-13-7, 158-13-8, 158-13-12, 158-13-14, 158-13-</w:t>
      </w:r>
      <w:commentRangeStart w:id="119"/>
      <w:r w:rsidR="00A73A2B">
        <w:rPr>
          <w:b/>
        </w:rPr>
        <w:t>16</w:t>
      </w:r>
      <w:commentRangeEnd w:id="119"/>
      <w:r w:rsidR="00082544">
        <w:rPr>
          <w:rStyle w:val="CommentReference"/>
          <w:vanish/>
        </w:rPr>
        <w:commentReference w:id="119"/>
      </w:r>
      <w:r w:rsidR="00A73A2B">
        <w:rPr>
          <w:b/>
        </w:rPr>
        <w:t>.</w:t>
      </w:r>
    </w:p>
    <w:p w14:paraId="6D09C79C" w14:textId="77777777" w:rsidR="004D38AF" w:rsidRDefault="002D1232" w:rsidP="006355BA">
      <w:pPr>
        <w:spacing w:line="480" w:lineRule="auto"/>
      </w:pPr>
      <w:r>
        <w:tab/>
        <w:t>Results of the pairwise dissimilarity analysis</w:t>
      </w:r>
      <w:r w:rsidR="00977A7D">
        <w:t xml:space="preserve"> using non-corrected phenotypes</w:t>
      </w:r>
      <w:r>
        <w:t xml:space="preserve"> revealed that</w:t>
      </w:r>
      <w:r w:rsidR="00B443E3">
        <w:t xml:space="preserve"> only one DH line</w:t>
      </w:r>
      <w:r w:rsidR="001C330A">
        <w:t xml:space="preserve"> was significantly dissimilar (</w:t>
      </w:r>
      <w:r w:rsidR="001C330A">
        <w:rPr>
          <w:i/>
        </w:rPr>
        <w:t>P</w:t>
      </w:r>
      <w:r w:rsidR="001C330A">
        <w:t xml:space="preserve"> &lt; 0.05) from either RB07 or Faller. 16 of 22 </w:t>
      </w:r>
      <w:r w:rsidR="00FE7272">
        <w:t xml:space="preserve">and 20 of 22 </w:t>
      </w:r>
      <w:r w:rsidR="001C330A">
        <w:t xml:space="preserve">lines were </w:t>
      </w:r>
      <w:r w:rsidR="00B443E3">
        <w:t xml:space="preserve">more distant from PI 410954 than </w:t>
      </w:r>
      <w:r w:rsidR="00FE7272">
        <w:t xml:space="preserve">either </w:t>
      </w:r>
      <w:r w:rsidR="00B443E3">
        <w:t>Faller</w:t>
      </w:r>
      <w:r w:rsidR="001C330A">
        <w:t xml:space="preserve"> </w:t>
      </w:r>
      <w:r w:rsidR="00FE7272">
        <w:t>or RB07, respectively</w:t>
      </w:r>
      <w:r w:rsidR="001C330A">
        <w:t>. For all pairwise</w:t>
      </w:r>
      <w:r w:rsidR="00834AA4">
        <w:t xml:space="preserve"> Euclidean distances see Table 11</w:t>
      </w:r>
      <w:r w:rsidR="001C330A">
        <w:t>.</w:t>
      </w:r>
      <w:r>
        <w:t xml:space="preserve"> </w:t>
      </w:r>
      <w:r w:rsidR="00CA42C8">
        <w:rPr>
          <w:b/>
        </w:rPr>
        <w:tab/>
      </w:r>
    </w:p>
    <w:p w14:paraId="2B3BACA0" w14:textId="77777777" w:rsidR="00133B5B" w:rsidRDefault="00133B5B" w:rsidP="006355BA">
      <w:pPr>
        <w:spacing w:line="480" w:lineRule="auto"/>
        <w:rPr>
          <w:b/>
        </w:rPr>
      </w:pPr>
    </w:p>
    <w:p w14:paraId="2B5A40D5" w14:textId="77777777" w:rsidR="00133B5B" w:rsidRDefault="00133B5B" w:rsidP="006355BA">
      <w:pPr>
        <w:spacing w:line="480" w:lineRule="auto"/>
        <w:rPr>
          <w:b/>
        </w:rPr>
      </w:pPr>
    </w:p>
    <w:p w14:paraId="4075E287" w14:textId="77777777" w:rsidR="004D38AF" w:rsidRDefault="004D38AF" w:rsidP="006355BA">
      <w:pPr>
        <w:spacing w:line="480" w:lineRule="auto"/>
        <w:rPr>
          <w:b/>
        </w:rPr>
      </w:pPr>
      <w:r>
        <w:rPr>
          <w:b/>
        </w:rPr>
        <w:t>Discussion</w:t>
      </w:r>
    </w:p>
    <w:p w14:paraId="058022E6" w14:textId="77777777" w:rsidR="006E1B8F" w:rsidRDefault="00B919CF" w:rsidP="006E1B8F">
      <w:pPr>
        <w:spacing w:line="480" w:lineRule="auto"/>
      </w:pPr>
      <w:r>
        <w:tab/>
        <w:t xml:space="preserve"> </w:t>
      </w:r>
      <w:r w:rsidR="006E1B8F">
        <w:t>Backcross conversion is a standard breeding process used to improve advanced line</w:t>
      </w:r>
      <w:r w:rsidR="00FE7272">
        <w:t>s that are</w:t>
      </w:r>
      <w:r w:rsidR="006E1B8F">
        <w:t xml:space="preserve"> deficient in one or more </w:t>
      </w:r>
      <w:r w:rsidR="00FE7272">
        <w:t>traits</w:t>
      </w:r>
      <w:r w:rsidR="006E1B8F">
        <w:t xml:space="preserve"> </w:t>
      </w:r>
      <w:r w:rsidR="002D569D">
        <w:fldChar w:fldCharType="begin"/>
      </w:r>
      <w:r w:rsidR="006E1B8F">
        <w:instrText xml:space="preserve"> ADDIN EN.CITE &lt;EndNote&gt;&lt;Cite&gt;&lt;Author&gt;Forster&lt;/Author&gt;&lt;Year&gt;2007&lt;/Year&gt;&lt;RecNum&gt;326&lt;/RecNum&gt;&lt;DisplayText&gt;(Forster et al., 2007)&lt;/DisplayText&gt;&lt;record&gt;&lt;rec-number&gt;326&lt;/rec-number&gt;&lt;foreign-keys&gt;&lt;key app="EN" db-id="t52e5f9wev9fanesaazv5w2sztfs0tateepf" timestamp="1410281974"&gt;326&lt;/key&gt;&lt;/foreign-keys&gt;&lt;ref-type name="Journal Article"&gt;17&lt;/ref-type&gt;&lt;contributors&gt;&lt;authors&gt;&lt;author&gt;Forster, Brian P.&lt;/author&gt;&lt;author&gt;Heberle-Bors, Erwin&lt;/author&gt;&lt;author&gt;Kasha, Ken J.&lt;/author&gt;&lt;author&gt;Touraev, Alisher&lt;/author&gt;&lt;/authors&gt;&lt;/contributors&gt;&lt;titles&gt;&lt;title&gt;The resurgence of haploids in higher plants&lt;/title&gt;&lt;secondary-title&gt;Trends in Plant Science&lt;/secondary-title&gt;&lt;/titles&gt;&lt;periodical&gt;&lt;full-title&gt;Trends Plant Sci&lt;/full-title&gt;&lt;abbr-1&gt;Trends in plant science&lt;/abbr-1&gt;&lt;/periodical&gt;&lt;pages&gt;368-375&lt;/pages&gt;&lt;volume&gt;12&lt;/volume&gt;&lt;number&gt;8&lt;/number&gt;&lt;dates&gt;&lt;year&gt;2007&lt;/year&gt;&lt;pub-dates&gt;&lt;date&gt;8//&lt;/date&gt;&lt;/pub-dates&gt;&lt;/dates&gt;&lt;isbn&gt;1360-1385&lt;/isbn&gt;&lt;urls&gt;&lt;related-urls&gt;&lt;url&gt;http://www.sciencedirect.com/science/article/pii/S1360138507001598&lt;/url&gt;&lt;url&gt;http://ac.els-cdn.com/S1360138507001598/1-s2.0-S1360138507001598-main.pdf?_tid=0b7e07b8-3843-11e4-bcee-00000aab0f27&amp;amp;acdnat=1410282313_f7d9d4e5fb66638d791a9cd52429a29e&lt;/url&gt;&lt;/related-urls&gt;&lt;/urls&gt;&lt;electronic-resource-num&gt;http://dx.doi.org/10.1016/j.tplants.2007.06.007&lt;/electronic-resource-num&gt;&lt;/record&gt;&lt;/Cite&gt;&lt;/EndNote&gt;</w:instrText>
      </w:r>
      <w:r w:rsidR="002D569D">
        <w:fldChar w:fldCharType="separate"/>
      </w:r>
      <w:r w:rsidR="006E1B8F">
        <w:rPr>
          <w:noProof/>
        </w:rPr>
        <w:t>(Forster et al., 2007)</w:t>
      </w:r>
      <w:r w:rsidR="002D569D">
        <w:fldChar w:fldCharType="end"/>
      </w:r>
      <w:r w:rsidR="006E1B8F">
        <w:t xml:space="preserve">. The method has traditionally consisted of an initial cross between the elite line and a donor line possessing the desired characteristic </w:t>
      </w:r>
      <w:r w:rsidR="00771F78">
        <w:t>followed by</w:t>
      </w:r>
      <w:r w:rsidR="006E1B8F">
        <w:t xml:space="preserve"> subsequent backcrosses to the elite line </w:t>
      </w:r>
      <w:r w:rsidR="00771F78">
        <w:t>coupled</w:t>
      </w:r>
      <w:r w:rsidR="006E1B8F">
        <w:t xml:space="preserve"> with selection</w:t>
      </w:r>
      <w:r w:rsidR="00771F78">
        <w:t xml:space="preserve">, </w:t>
      </w:r>
      <w:del w:id="120" w:author="Matt Rouse" w:date="2014-10-28T16:57:00Z">
        <w:r w:rsidR="00771F78" w:rsidDel="00082544">
          <w:delText xml:space="preserve">either </w:delText>
        </w:r>
      </w:del>
      <w:ins w:id="121" w:author="Matt Rouse" w:date="2014-10-28T16:57:00Z">
        <w:r w:rsidR="00082544">
          <w:t xml:space="preserve">usually </w:t>
        </w:r>
      </w:ins>
      <w:r w:rsidR="00771F78">
        <w:t>phenotypic</w:t>
      </w:r>
      <w:del w:id="122" w:author="Matt Rouse" w:date="2014-10-28T16:57:00Z">
        <w:r w:rsidR="00771F78" w:rsidDel="00082544">
          <w:delText xml:space="preserve"> or molecular</w:delText>
        </w:r>
      </w:del>
      <w:r w:rsidR="00771F78">
        <w:t>, to</w:t>
      </w:r>
      <w:r w:rsidR="006E1B8F">
        <w:t xml:space="preserve"> </w:t>
      </w:r>
      <w:r w:rsidR="006320CD">
        <w:t xml:space="preserve">minimize </w:t>
      </w:r>
      <w:ins w:id="123" w:author="Matt Rouse" w:date="2014-10-28T16:57:00Z">
        <w:r w:rsidR="00082544">
          <w:t>undesired traits</w:t>
        </w:r>
      </w:ins>
      <w:del w:id="124" w:author="Matt Rouse" w:date="2014-10-28T16:57:00Z">
        <w:r w:rsidR="006320CD" w:rsidDel="00082544">
          <w:delText xml:space="preserve">the </w:delText>
        </w:r>
        <w:r w:rsidR="006E1B8F" w:rsidDel="00082544">
          <w:delText>amount of donor</w:delText>
        </w:r>
        <w:r w:rsidR="006320CD" w:rsidDel="00082544">
          <w:delText xml:space="preserve"> genome</w:delText>
        </w:r>
      </w:del>
      <w:r w:rsidR="006E1B8F">
        <w:t>. As can be imagined, this process take</w:t>
      </w:r>
      <w:r w:rsidR="00771F78">
        <w:t>s</w:t>
      </w:r>
      <w:r w:rsidR="006E1B8F">
        <w:t xml:space="preserve"> </w:t>
      </w:r>
      <w:r w:rsidR="00771F78">
        <w:t>multiple</w:t>
      </w:r>
      <w:r w:rsidR="006320CD">
        <w:t xml:space="preserve"> generations to achieve </w:t>
      </w:r>
      <w:r w:rsidR="00771F78">
        <w:t>the desired</w:t>
      </w:r>
      <w:r w:rsidR="006E1B8F">
        <w:t xml:space="preserve"> goal</w:t>
      </w:r>
      <w:r w:rsidR="006320CD">
        <w:t>s</w:t>
      </w:r>
      <w:r w:rsidR="006E1B8F">
        <w:t xml:space="preserve"> of </w:t>
      </w:r>
      <w:r w:rsidR="00C36A4C">
        <w:t>introgression and donor genome reduction</w:t>
      </w:r>
      <w:r w:rsidR="006E1B8F">
        <w:t xml:space="preserve">. Doubled haploid production can improve this process by allowing the breeder to forego as few or as many natural generations as </w:t>
      </w:r>
      <w:r w:rsidR="00771F78">
        <w:t>needed</w:t>
      </w:r>
      <w:r w:rsidR="006E1B8F">
        <w:t xml:space="preserve"> while still achieving the goals above, shortening the introgre</w:t>
      </w:r>
      <w:r w:rsidR="00771F78">
        <w:t>ssion process considerably. The</w:t>
      </w:r>
      <w:r w:rsidR="006E1B8F">
        <w:t xml:space="preserve"> research</w:t>
      </w:r>
      <w:r w:rsidR="00771F78">
        <w:t xml:space="preserve"> presented </w:t>
      </w:r>
      <w:r w:rsidR="00C36A4C">
        <w:t>here</w:t>
      </w:r>
      <w:r w:rsidR="006E1B8F">
        <w:t xml:space="preserve"> adopted this process for the purpose of introgressing </w:t>
      </w:r>
      <w:r w:rsidR="00C36A4C">
        <w:t xml:space="preserve">unknown </w:t>
      </w:r>
      <w:r w:rsidR="006E1B8F">
        <w:t xml:space="preserve">stem rust resistance into elite spring wheat cultivars. </w:t>
      </w:r>
      <w:r w:rsidR="00771F78">
        <w:t xml:space="preserve">While unfamiliar with Forster’s article at the time, </w:t>
      </w:r>
      <w:r w:rsidR="006E1B8F">
        <w:t xml:space="preserve">we followed the outline provided </w:t>
      </w:r>
      <w:r w:rsidR="00C36A4C">
        <w:t>in figure 3 of</w:t>
      </w:r>
      <w:r w:rsidR="006E1B8F">
        <w:t xml:space="preserve"> </w:t>
      </w:r>
      <w:r w:rsidR="002D569D">
        <w:fldChar w:fldCharType="begin"/>
      </w:r>
      <w:r w:rsidR="006E1B8F">
        <w:instrText xml:space="preserve"> ADDIN EN.CITE &lt;EndNote&gt;&lt;Cite AuthorYear="1"&gt;&lt;Author&gt;Forster&lt;/Author&gt;&lt;Year&gt;2007&lt;/Year&gt;&lt;RecNum&gt;326&lt;/RecNum&gt;&lt;DisplayText&gt;Forster et al. (2007)&lt;/DisplayText&gt;&lt;record&gt;&lt;rec-number&gt;326&lt;/rec-number&gt;&lt;foreign-keys&gt;&lt;key app="EN" db-id="t52e5f9wev9fanesaazv5w2sztfs0tateepf" timestamp="1410281974"&gt;326&lt;/key&gt;&lt;/foreign-keys&gt;&lt;ref-type name="Journal Article"&gt;17&lt;/ref-type&gt;&lt;contributors&gt;&lt;authors&gt;&lt;author&gt;Forster, Brian P.&lt;/author&gt;&lt;author&gt;Heberle-Bors, Erwin&lt;/author&gt;&lt;author&gt;Kasha, Ken J.&lt;/author&gt;&lt;author&gt;Touraev, Alisher&lt;/author&gt;&lt;/authors&gt;&lt;/contributors&gt;&lt;titles&gt;&lt;title&gt;The resurgence of haploids in higher plants&lt;/title&gt;&lt;secondary-title&gt;Trends in Plant Science&lt;/secondary-title&gt;&lt;/titles&gt;&lt;periodical&gt;&lt;full-title&gt;Trends Plant Sci&lt;/full-title&gt;&lt;abbr-1&gt;Trends in plant science&lt;/abbr-1&gt;&lt;/periodical&gt;&lt;pages&gt;368-375&lt;/pages&gt;&lt;volume&gt;12&lt;/volume&gt;&lt;number&gt;8&lt;/number&gt;&lt;dates&gt;&lt;year&gt;2007&lt;/year&gt;&lt;pub-dates&gt;&lt;date&gt;8//&lt;/date&gt;&lt;/pub-dates&gt;&lt;/dates&gt;&lt;isbn&gt;1360-1385&lt;/isbn&gt;&lt;urls&gt;&lt;related-urls&gt;&lt;url&gt;http://www.sciencedirect.com/science/article/pii/S1360138507001598&lt;/url&gt;&lt;url&gt;http://ac.els-cdn.com/S1360138507001598/1-s2.0-S1360138507001598-main.pdf?_tid=0b7e07b8-3843-11e4-bcee-00000aab0f27&amp;amp;acdnat=1410282313_f7d9d4e5fb66638d791a9cd52429a29e&lt;/url&gt;&lt;/related-urls&gt;&lt;/urls&gt;&lt;electronic-resource-num&gt;http://dx.doi.org/10.1016/j.tplants.2007.06.007&lt;/electronic-resource-num&gt;&lt;/record&gt;&lt;/Cite&gt;&lt;/EndNote&gt;</w:instrText>
      </w:r>
      <w:r w:rsidR="002D569D">
        <w:fldChar w:fldCharType="separate"/>
      </w:r>
      <w:r w:rsidR="006E1B8F">
        <w:rPr>
          <w:noProof/>
        </w:rPr>
        <w:t>Forster et al. (2007)</w:t>
      </w:r>
      <w:r w:rsidR="002D569D">
        <w:fldChar w:fldCharType="end"/>
      </w:r>
      <w:r w:rsidR="00C36A4C">
        <w:t xml:space="preserve"> </w:t>
      </w:r>
      <w:r w:rsidR="006320CD">
        <w:t>with</w:t>
      </w:r>
      <w:r w:rsidR="006E1B8F">
        <w:t xml:space="preserve"> slight </w:t>
      </w:r>
      <w:r w:rsidR="00C36A4C">
        <w:t>modifications</w:t>
      </w:r>
      <w:r w:rsidR="006E1B8F">
        <w:t xml:space="preserve">. </w:t>
      </w:r>
      <w:r w:rsidR="00C36A4C">
        <w:t xml:space="preserve">In lieu of a </w:t>
      </w:r>
      <w:r w:rsidR="006E1B8F">
        <w:t xml:space="preserve">single elite </w:t>
      </w:r>
      <w:r w:rsidR="00C36A4C">
        <w:t>parent,</w:t>
      </w:r>
      <w:r w:rsidR="006E1B8F">
        <w:t xml:space="preserve"> two high </w:t>
      </w:r>
      <w:r w:rsidR="00C36A4C">
        <w:t>quality</w:t>
      </w:r>
      <w:r w:rsidR="006E1B8F">
        <w:t xml:space="preserve"> hard red spring wheat cultivars from</w:t>
      </w:r>
      <w:r w:rsidR="00BE723F">
        <w:t xml:space="preserve"> the nor</w:t>
      </w:r>
      <w:r w:rsidR="006320CD">
        <w:t>thern Great Plains</w:t>
      </w:r>
      <w:r w:rsidR="00C36A4C">
        <w:t xml:space="preserve"> were selected as elite parents. Faller</w:t>
      </w:r>
      <w:r w:rsidR="006320CD">
        <w:t>,</w:t>
      </w:r>
      <w:r w:rsidR="00BE723F">
        <w:t xml:space="preserve"> released by the North Dakota Agricultural Experiment Station in 2008</w:t>
      </w:r>
      <w:r w:rsidR="006320CD">
        <w:t>,</w:t>
      </w:r>
      <w:r w:rsidR="00BE723F">
        <w:t xml:space="preserve"> combines high yield, good end-use quality, and resistance to Fusarium head blight (FHB) </w:t>
      </w:r>
      <w:r w:rsidR="002D569D">
        <w:fldChar w:fldCharType="begin"/>
      </w:r>
      <w:r w:rsidR="00BE723F">
        <w:instrText xml:space="preserve"> ADDIN EN.CITE &lt;EndNote&gt;&lt;Cite&gt;&lt;Author&gt;Mergoum&lt;/Author&gt;&lt;Year&gt;2008&lt;/Year&gt;&lt;RecNum&gt;536&lt;/RecNum&gt;&lt;DisplayText&gt;(Mergoum et al., 2008)&lt;/DisplayText&gt;&lt;record&gt;&lt;rec-number&gt;536&lt;/rec-number&gt;&lt;foreign-keys&gt;&lt;key app="EN" db-id="t52e5f9wev9fanesaazv5w2sztfs0tateepf" timestamp="1412388222"&gt;536&lt;/key&gt;&lt;/foreign-keys&gt;&lt;ref-type name="Journal Article"&gt;17&lt;/ref-type&gt;&lt;contributors&gt;&lt;authors&gt;&lt;author&gt;Mergoum, Mohamed&lt;/author&gt;&lt;author&gt;Frohberg, Richard C.&lt;/author&gt;&lt;author&gt;Stack, Robert W.&lt;/author&gt;&lt;author&gt;Rasmussen, Jack W.&lt;/author&gt;&lt;author&gt;Friesen, Timothy L.&lt;/author&gt;&lt;/authors&gt;&lt;/contributors&gt;&lt;titles&gt;&lt;title&gt;Registration of &amp;apos;Faller&amp;apos; spring wheat&lt;/title&gt;&lt;secondary-title&gt;Journal of Plant Registrations&lt;/secondary-title&gt;&lt;/titles&gt;&lt;periodical&gt;&lt;full-title&gt;Journal of Plant Registrations&lt;/full-title&gt;&lt;/periodical&gt;&lt;pages&gt;224-229&lt;/pages&gt;&lt;volume&gt;2&lt;/volume&gt;&lt;number&gt;3&lt;/number&gt;&lt;section&gt;224&lt;/section&gt;&lt;dates&gt;&lt;year&gt;2008&lt;/year&gt;&lt;/dates&gt;&lt;urls&gt;&lt;/urls&gt;&lt;electronic-resource-num&gt;10.3198/jpr2008.03.0166crc&lt;/electronic-resource-num&gt;&lt;/record&gt;&lt;/Cite&gt;&lt;/EndNote&gt;</w:instrText>
      </w:r>
      <w:r w:rsidR="002D569D">
        <w:fldChar w:fldCharType="separate"/>
      </w:r>
      <w:r w:rsidR="00BE723F">
        <w:rPr>
          <w:noProof/>
        </w:rPr>
        <w:t>(Mergoum et al., 2008)</w:t>
      </w:r>
      <w:r w:rsidR="002D569D">
        <w:fldChar w:fldCharType="end"/>
      </w:r>
      <w:r w:rsidR="00BE723F">
        <w:t>. Faller was derived from multiple NDAES ex</w:t>
      </w:r>
      <w:r w:rsidR="00771F78">
        <w:t>perimental lines and released cultivars from both the NDAES</w:t>
      </w:r>
      <w:r w:rsidR="00BE723F">
        <w:t xml:space="preserve"> and the </w:t>
      </w:r>
      <w:r w:rsidR="006320CD">
        <w:t xml:space="preserve">University of </w:t>
      </w:r>
      <w:r w:rsidR="00BE723F">
        <w:t xml:space="preserve">Minnesota Agricultural Experiment Station/USDA-ARS. </w:t>
      </w:r>
      <w:r w:rsidR="00C36A4C">
        <w:t xml:space="preserve">RB07 </w:t>
      </w:r>
      <w:r w:rsidR="006320CD">
        <w:t xml:space="preserve">was </w:t>
      </w:r>
      <w:r w:rsidR="008C51B6">
        <w:t>released by the University of Minnesota Agricultural Experiment Station in 2007</w:t>
      </w:r>
      <w:r w:rsidR="006320CD">
        <w:t xml:space="preserve"> </w:t>
      </w:r>
      <w:r w:rsidR="008C51B6">
        <w:t xml:space="preserve">due to its high and consistent yield, earliness, and disease resistance </w:t>
      </w:r>
      <w:r w:rsidR="002D569D">
        <w:fldChar w:fldCharType="begin"/>
      </w:r>
      <w:r w:rsidR="008C51B6">
        <w:instrText xml:space="preserve"> ADDIN EN.CITE &lt;EndNote&gt;&lt;Cite&gt;&lt;Author&gt;Anderson&lt;/Author&gt;&lt;Year&gt;2009&lt;/Year&gt;&lt;RecNum&gt;220&lt;/RecNum&gt;&lt;DisplayText&gt;(Anderson et al., 2009)&lt;/DisplayText&gt;&lt;record&gt;&lt;rec-number&gt;220&lt;/rec-number&gt;&lt;foreign-keys&gt;&lt;key app="EN" db-id="t52e5f9wev9fanesaazv5w2sztfs0tateepf" timestamp="1408744691"&gt;220&lt;/key&gt;&lt;key app="ENWeb" db-id=""&gt;0&lt;/key&gt;&lt;/foreign-keys&gt;&lt;ref-type name="Journal Article"&gt;17&lt;/ref-type&gt;&lt;contributors&gt;&lt;authors&gt;&lt;author&gt;Anderson, J. A.&lt;/author&gt;&lt;author&gt;Linkert, G. L.&lt;/author&gt;&lt;author&gt;Busch, R. H.&lt;/author&gt;&lt;author&gt;Wiersma, J. J.&lt;/author&gt;&lt;author&gt;Kolmer, J. A.&lt;/author&gt;&lt;author&gt;Jin, Y.&lt;/author&gt;&lt;author&gt;Dill-Macky, R.&lt;/author&gt;&lt;author&gt;Wiersma, J. V.&lt;/author&gt;&lt;author&gt;Hareland, G. A.&lt;/author&gt;&lt;author&gt;McVey, D. V.&lt;/author&gt;&lt;/authors&gt;&lt;/contributors&gt;&lt;titles&gt;&lt;title&gt;Registration of ‘RB07’ Wheat&lt;/title&gt;&lt;secondary-title&gt;Journal of Plant Registrations&lt;/secondary-title&gt;&lt;/titles&gt;&lt;periodical&gt;&lt;full-title&gt;Journal of Plant Registrations&lt;/full-title&gt;&lt;/periodical&gt;&lt;pages&gt;175&lt;/pages&gt;&lt;volume&gt;3&lt;/volume&gt;&lt;number&gt;2&lt;/number&gt;&lt;dates&gt;&lt;year&gt;2009&lt;/year&gt;&lt;/dates&gt;&lt;isbn&gt;1940-3496&lt;/isbn&gt;&lt;urls&gt;&lt;/urls&gt;&lt;electronic-resource-num&gt;10.3198/jpr2008.08.0478crc&lt;/electronic-resource-num&gt;&lt;/record&gt;&lt;/Cite&gt;&lt;/EndNote&gt;</w:instrText>
      </w:r>
      <w:r w:rsidR="002D569D">
        <w:fldChar w:fldCharType="separate"/>
      </w:r>
      <w:r w:rsidR="008C51B6">
        <w:rPr>
          <w:noProof/>
        </w:rPr>
        <w:t>(Anderson et al., 2009)</w:t>
      </w:r>
      <w:r w:rsidR="002D569D">
        <w:fldChar w:fldCharType="end"/>
      </w:r>
      <w:r w:rsidR="008C51B6">
        <w:t>. RB07 and Faller a</w:t>
      </w:r>
      <w:r w:rsidR="00F72648">
        <w:t xml:space="preserve">re both excellent cultivars. </w:t>
      </w:r>
      <w:del w:id="125" w:author="Matt Rouse" w:date="2014-10-28T16:58:00Z">
        <w:r w:rsidR="00F72648" w:rsidDel="00082544">
          <w:delText xml:space="preserve">RB07 </w:delText>
        </w:r>
      </w:del>
      <w:ins w:id="126" w:author="Matt Rouse" w:date="2014-10-28T16:58:00Z">
        <w:r w:rsidR="00082544">
          <w:t xml:space="preserve">Faller </w:t>
        </w:r>
      </w:ins>
      <w:r w:rsidR="00F72648">
        <w:t>yields are</w:t>
      </w:r>
      <w:r w:rsidR="008C51B6">
        <w:t xml:space="preserve"> slightly higher than </w:t>
      </w:r>
      <w:del w:id="127" w:author="Matt Rouse" w:date="2014-10-28T16:59:00Z">
        <w:r w:rsidR="008C51B6" w:rsidDel="00082544">
          <w:delText>Faller</w:delText>
        </w:r>
        <w:r w:rsidR="00F72648" w:rsidDel="00082544">
          <w:delText>’s</w:delText>
        </w:r>
      </w:del>
      <w:ins w:id="128" w:author="Matt Rouse" w:date="2014-10-28T16:59:00Z">
        <w:r w:rsidR="00082544">
          <w:t>RB07’s</w:t>
        </w:r>
      </w:ins>
      <w:r w:rsidR="008C51B6">
        <w:t>, 4693 kg ha</w:t>
      </w:r>
      <w:r w:rsidR="008C51B6">
        <w:rPr>
          <w:vertAlign w:val="superscript"/>
        </w:rPr>
        <w:t>-1</w:t>
      </w:r>
      <w:r w:rsidR="008C51B6">
        <w:t xml:space="preserve"> and 4467 kg ha</w:t>
      </w:r>
      <w:r w:rsidR="008C51B6">
        <w:rPr>
          <w:vertAlign w:val="superscript"/>
        </w:rPr>
        <w:t>-1</w:t>
      </w:r>
      <w:r w:rsidR="008C51B6">
        <w:t xml:space="preserve"> respectively, and </w:t>
      </w:r>
      <w:del w:id="129" w:author="Matt Rouse" w:date="2014-10-28T16:59:00Z">
        <w:r w:rsidR="008C51B6" w:rsidDel="00082544">
          <w:delText xml:space="preserve">Faller </w:delText>
        </w:r>
      </w:del>
      <w:ins w:id="130" w:author="Matt Rouse" w:date="2014-10-28T16:59:00Z">
        <w:r w:rsidR="00082544">
          <w:t xml:space="preserve">RB07 </w:t>
        </w:r>
      </w:ins>
      <w:r w:rsidR="00F72648">
        <w:t>has</w:t>
      </w:r>
      <w:r w:rsidR="008C51B6">
        <w:t xml:space="preserve"> slightly higher protein than </w:t>
      </w:r>
      <w:commentRangeStart w:id="131"/>
      <w:del w:id="132" w:author="Matt Rouse" w:date="2014-10-28T16:59:00Z">
        <w:r w:rsidR="008C51B6" w:rsidDel="00082544">
          <w:delText>RB07</w:delText>
        </w:r>
      </w:del>
      <w:ins w:id="133" w:author="Matt Rouse" w:date="2014-10-28T16:59:00Z">
        <w:r w:rsidR="00082544">
          <w:t>Faller</w:t>
        </w:r>
      </w:ins>
      <w:commentRangeEnd w:id="131"/>
      <w:r w:rsidR="00082544">
        <w:rPr>
          <w:rStyle w:val="CommentReference"/>
          <w:vanish/>
        </w:rPr>
        <w:commentReference w:id="131"/>
      </w:r>
      <w:r w:rsidR="008C51B6">
        <w:t>, 15% and 14.6%</w:t>
      </w:r>
      <w:r w:rsidR="006E1B8F">
        <w:t xml:space="preserve"> </w:t>
      </w:r>
      <w:r w:rsidR="008C51B6">
        <w:t xml:space="preserve">respectively </w:t>
      </w:r>
      <w:r w:rsidR="002D569D">
        <w:fldChar w:fldCharType="begin">
          <w:fldData xml:space="preserve">PEVuZE5vdGU+PENpdGU+PEF1dGhvcj5BbmRlcnNvbjwvQXV0aG9yPjxZZWFyPjIwMDk8L1llYXI+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==
</w:fldData>
        </w:fldChar>
      </w:r>
      <w:r w:rsidR="008C51B6">
        <w:instrText xml:space="preserve"> ADDIN EN.CITE </w:instrText>
      </w:r>
      <w:r w:rsidR="002D569D">
        <w:fldChar w:fldCharType="begin">
          <w:fldData xml:space="preserve">PEVuZE5vdGU+PENpdGU+PEF1dGhvcj5BbmRlcnNvbjwvQXV0aG9yPjxZZWFyPjIwMDk8L1llYXI+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==
</w:fldData>
        </w:fldChar>
      </w:r>
      <w:r w:rsidR="008C51B6">
        <w:instrText xml:space="preserve"> ADDIN EN.CITE.DATA </w:instrText>
      </w:r>
      <w:r w:rsidR="002D569D">
        <w:fldChar w:fldCharType="end"/>
      </w:r>
      <w:r w:rsidR="002D569D">
        <w:fldChar w:fldCharType="separate"/>
      </w:r>
      <w:r w:rsidR="008C51B6">
        <w:rPr>
          <w:noProof/>
        </w:rPr>
        <w:t>(Anderson et al., 2009, Mergoum et al., 2008)</w:t>
      </w:r>
      <w:r w:rsidR="002D569D">
        <w:fldChar w:fldCharType="end"/>
      </w:r>
      <w:r w:rsidR="006E4A50">
        <w:t>.</w:t>
      </w:r>
      <w:r w:rsidR="00D824CB">
        <w:t xml:space="preserve"> </w:t>
      </w:r>
    </w:p>
    <w:p w14:paraId="1FC77A78" w14:textId="77777777" w:rsidR="00D824CB" w:rsidRPr="0013530F" w:rsidRDefault="00771F78" w:rsidP="00771F78">
      <w:pPr>
        <w:spacing w:line="480" w:lineRule="auto"/>
        <w:ind w:firstLine="720"/>
      </w:pPr>
      <w:r>
        <w:t xml:space="preserve">We used a genome-wide pairwise dissimilarity analysis to determine the degree of dissimilarity between the elite parental lines and the derived DH lines. </w:t>
      </w:r>
      <w:r w:rsidR="00A12452">
        <w:t xml:space="preserve">The pairwise dissimilarity analysis revealed that the parents were more dissimilar to each other than was any DH line compared to the elite parents. </w:t>
      </w:r>
      <w:r>
        <w:t xml:space="preserve">Because the DH lines are derived from the elite cultivars this result is to be expected. </w:t>
      </w:r>
      <w:r w:rsidR="00F72648">
        <w:t>The majority of</w:t>
      </w:r>
      <w:r w:rsidR="0099134F">
        <w:t xml:space="preserve"> </w:t>
      </w:r>
      <w:r>
        <w:t xml:space="preserve">DH lines </w:t>
      </w:r>
      <w:r w:rsidR="0099134F">
        <w:t>were more distant from PI 410954 than from either elite parent.</w:t>
      </w:r>
      <w:r>
        <w:t xml:space="preserve"> </w:t>
      </w:r>
      <w:r w:rsidR="00A12452">
        <w:t xml:space="preserve">Lines with the lowest amount of dissimilarity represent lines possessing a </w:t>
      </w:r>
      <w:r w:rsidR="000D5FA4">
        <w:t>higher amount</w:t>
      </w:r>
      <w:r w:rsidR="00A12452">
        <w:t xml:space="preserve"> of elite parental genomic material and </w:t>
      </w:r>
      <w:r w:rsidR="000D5FA4">
        <w:t>will</w:t>
      </w:r>
      <w:r w:rsidR="00A12452">
        <w:t xml:space="preserve"> be preferred lines for </w:t>
      </w:r>
      <w:commentRangeStart w:id="134"/>
      <w:r w:rsidR="00A12452">
        <w:t>breeders</w:t>
      </w:r>
      <w:commentRangeEnd w:id="134"/>
      <w:r w:rsidR="00082544">
        <w:rPr>
          <w:rStyle w:val="CommentReference"/>
          <w:vanish/>
        </w:rPr>
        <w:commentReference w:id="134"/>
      </w:r>
      <w:r w:rsidR="00A12452">
        <w:t>.</w:t>
      </w:r>
      <w:r w:rsidR="0099134F">
        <w:t xml:space="preserve"> Preliminary field trials have provided some evidence</w:t>
      </w:r>
      <w:r w:rsidR="00A45230">
        <w:t xml:space="preserve"> based on number of tillers and plant height</w:t>
      </w:r>
      <w:r w:rsidR="0099134F">
        <w:t xml:space="preserve"> </w:t>
      </w:r>
      <w:r w:rsidR="00F72648">
        <w:t>to support this hypothesis.</w:t>
      </w:r>
    </w:p>
    <w:p w14:paraId="42B207D0" w14:textId="77777777" w:rsidR="000C7F1B" w:rsidRPr="00E74FFD" w:rsidRDefault="00470FE5" w:rsidP="006E1B8F">
      <w:pPr>
        <w:spacing w:line="480" w:lineRule="auto"/>
        <w:ind w:firstLine="720"/>
      </w:pPr>
      <w:r>
        <w:t xml:space="preserve">In total, 9(8) </w:t>
      </w:r>
      <w:r w:rsidR="004117EC">
        <w:t>SNPs on chromosome 6D</w:t>
      </w:r>
      <w:r>
        <w:t xml:space="preserve"> were polymorphic and</w:t>
      </w:r>
      <w:r w:rsidR="004117EC">
        <w:t xml:space="preserve"> had significant (</w:t>
      </w:r>
      <w:r w:rsidR="004117EC">
        <w:rPr>
          <w:i/>
        </w:rPr>
        <w:t>P</w:t>
      </w:r>
      <w:r w:rsidR="004117EC" w:rsidRPr="004117EC">
        <w:t>&lt;0.05</w:t>
      </w:r>
      <w:r w:rsidR="004117EC">
        <w:t xml:space="preserve">) </w:t>
      </w:r>
      <w:commentRangeStart w:id="135"/>
      <w:r w:rsidR="004117EC">
        <w:t>LOD</w:t>
      </w:r>
      <w:commentRangeEnd w:id="135"/>
      <w:r w:rsidR="00FD1F4A">
        <w:rPr>
          <w:rStyle w:val="CommentReference"/>
          <w:vanish/>
        </w:rPr>
        <w:commentReference w:id="135"/>
      </w:r>
      <w:r w:rsidR="004117EC">
        <w:t xml:space="preserve"> </w:t>
      </w:r>
      <w:r>
        <w:t>scores</w:t>
      </w:r>
      <w:r w:rsidR="004117EC">
        <w:t xml:space="preserve">. </w:t>
      </w:r>
      <w:r w:rsidR="007C26E1">
        <w:t xml:space="preserve">SNPs IACX9471, BS00021983_51, </w:t>
      </w:r>
      <w:r>
        <w:t>BS00022523_51,</w:t>
      </w:r>
      <w:r w:rsidR="007C26E1">
        <w:t xml:space="preserve"> Ra_c42576_780, and RAC875_c3996_851 </w:t>
      </w:r>
      <w:r>
        <w:t>have been mapped to</w:t>
      </w:r>
      <w:r w:rsidR="007C26E1">
        <w:t xml:space="preserve"> the short arm of chromosome 6D </w:t>
      </w:r>
      <w:r w:rsidR="002D569D">
        <w:fldChar w:fldCharType="begin">
          <w:fldData xml:space="preserve">PEVuZE5vdGU+PENpdGU+PEF1dGhvcj5XYW5nPC9BdXRob3I+PFllYXI+MjAxNDwvWWVhcj48UmVj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</w:fldData>
        </w:fldChar>
      </w:r>
      <w:r w:rsidR="007C26E1">
        <w:instrText xml:space="preserve"> ADDIN EN.CITE </w:instrText>
      </w:r>
      <w:r w:rsidR="002D569D">
        <w:fldChar w:fldCharType="begin">
          <w:fldData xml:space="preserve">PEVuZE5vdGU+PENpdGU+PEF1dGhvcj5XYW5nPC9BdXRob3I+PFllYXI+MjAxNDwvWWVhcj48UmVj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</w:fldData>
        </w:fldChar>
      </w:r>
      <w:r w:rsidR="007C26E1">
        <w:instrText xml:space="preserve"> ADDIN EN.CITE.DATA </w:instrText>
      </w:r>
      <w:r w:rsidR="002D569D">
        <w:fldChar w:fldCharType="end"/>
      </w:r>
      <w:r w:rsidR="002D569D">
        <w:fldChar w:fldCharType="separate"/>
      </w:r>
      <w:r w:rsidR="007C26E1">
        <w:rPr>
          <w:noProof/>
        </w:rPr>
        <w:t>(Wang et al., 2014)</w:t>
      </w:r>
      <w:r w:rsidR="002D569D">
        <w:fldChar w:fldCharType="end"/>
      </w:r>
      <w:r>
        <w:t>. The remaining 4(3)</w:t>
      </w:r>
      <w:r w:rsidR="007C26E1">
        <w:t xml:space="preserve"> SNPs have not been conclusively </w:t>
      </w:r>
      <w:r w:rsidR="006320CD">
        <w:t>mapped to a specific arm</w:t>
      </w:r>
      <w:r w:rsidR="007C26E1">
        <w:t xml:space="preserve"> of 6D</w:t>
      </w:r>
      <w:r w:rsidR="00F72648">
        <w:t>, however,</w:t>
      </w:r>
      <w:r w:rsidR="007C26E1">
        <w:t xml:space="preserve"> </w:t>
      </w:r>
      <w:r>
        <w:t xml:space="preserve">their interspersed </w:t>
      </w:r>
      <w:r w:rsidR="00F72648">
        <w:t xml:space="preserve">placement </w:t>
      </w:r>
      <w:r>
        <w:t xml:space="preserve">among markers </w:t>
      </w:r>
      <w:r w:rsidR="00F72648">
        <w:t>on 6DS</w:t>
      </w:r>
      <w:r>
        <w:t xml:space="preserve"> and their </w:t>
      </w:r>
      <w:commentRangeStart w:id="136"/>
      <w:r>
        <w:t xml:space="preserve">map location </w:t>
      </w:r>
      <w:commentRangeEnd w:id="136"/>
      <w:r w:rsidR="00FD1F4A">
        <w:rPr>
          <w:rStyle w:val="CommentReference"/>
          <w:vanish/>
        </w:rPr>
        <w:commentReference w:id="136"/>
      </w:r>
      <w:r>
        <w:t>suggest that they are located on</w:t>
      </w:r>
      <w:r w:rsidR="006320CD">
        <w:t xml:space="preserve"> 6DS.</w:t>
      </w:r>
      <w:r>
        <w:t xml:space="preserve"> </w:t>
      </w:r>
      <w:r w:rsidR="000C7F1B">
        <w:t>Thus far, no unambiguous SNPs have been identified. The resistant phenotype in the non-</w:t>
      </w:r>
      <w:r w:rsidR="000C7F1B">
        <w:rPr>
          <w:i/>
        </w:rPr>
        <w:t>Sr24</w:t>
      </w:r>
      <w:r w:rsidR="000C7F1B">
        <w:t xml:space="preserve"> resistant DH lines was difficult to distinguish due to the </w:t>
      </w:r>
      <w:r w:rsidR="00F72648">
        <w:t>scoring ambiguity between ITs 23</w:t>
      </w:r>
      <w:r w:rsidR="000C7F1B">
        <w:t xml:space="preserve"> and </w:t>
      </w:r>
      <w:commentRangeStart w:id="137"/>
      <w:r w:rsidR="000C7F1B">
        <w:t>3</w:t>
      </w:r>
      <w:commentRangeEnd w:id="137"/>
      <w:r w:rsidR="00FD1F4A">
        <w:rPr>
          <w:rStyle w:val="CommentReference"/>
          <w:vanish/>
        </w:rPr>
        <w:commentReference w:id="137"/>
      </w:r>
      <w:r w:rsidR="000C7F1B">
        <w:t xml:space="preserve">.  Also, several DH lines showed inconsistent reactions between the two screenings. We are in the process of screening ambiguous lines with </w:t>
      </w:r>
      <w:ins w:id="138" w:author="Matt Rouse" w:date="2014-10-28T17:04:00Z">
        <w:r w:rsidR="00FD1F4A">
          <w:t xml:space="preserve">race </w:t>
        </w:r>
      </w:ins>
      <w:r w:rsidR="000C7F1B">
        <w:t xml:space="preserve">TTKST. </w:t>
      </w:r>
      <w:r w:rsidR="000D5FA4">
        <w:t>While it is clear that non-</w:t>
      </w:r>
      <w:r w:rsidR="000D5FA4">
        <w:rPr>
          <w:i/>
        </w:rPr>
        <w:t>Sr24</w:t>
      </w:r>
      <w:r w:rsidR="000D5FA4">
        <w:t xml:space="preserve"> resistance is controlled by a single qualitative gene, </w:t>
      </w:r>
      <w:commentRangeStart w:id="139"/>
      <w:r w:rsidR="000D5FA4">
        <w:t xml:space="preserve">using a single-QTL model for analysis </w:t>
      </w:r>
      <w:r w:rsidR="000A6ECC">
        <w:t xml:space="preserve">allowed us to ascertain the approximate location of the gene and identify informative SNPs. </w:t>
      </w:r>
      <w:commentRangeEnd w:id="139"/>
      <w:r w:rsidR="00FD1F4A">
        <w:rPr>
          <w:rStyle w:val="CommentReference"/>
          <w:vanish/>
        </w:rPr>
        <w:commentReference w:id="139"/>
      </w:r>
      <w:r w:rsidR="000A6ECC">
        <w:t>The TC</w:t>
      </w:r>
      <w:r w:rsidR="000A6ECC">
        <w:rPr>
          <w:vertAlign w:val="subscript"/>
        </w:rPr>
        <w:t>1</w:t>
      </w:r>
      <w:r w:rsidR="000A6ECC">
        <w:t xml:space="preserve">DH population is not </w:t>
      </w:r>
      <w:commentRangeStart w:id="140"/>
      <w:r w:rsidR="000A6ECC">
        <w:t xml:space="preserve">ideal </w:t>
      </w:r>
      <w:commentRangeEnd w:id="140"/>
      <w:r w:rsidR="00FD1F4A">
        <w:rPr>
          <w:rStyle w:val="CommentReference"/>
          <w:vanish/>
        </w:rPr>
        <w:commentReference w:id="140"/>
      </w:r>
      <w:r w:rsidR="000A6ECC">
        <w:t xml:space="preserve">for gene mapping due to the potential </w:t>
      </w:r>
      <w:r w:rsidR="00E74FFD">
        <w:t xml:space="preserve">of </w:t>
      </w:r>
      <w:r w:rsidR="000A6ECC">
        <w:t xml:space="preserve">3 distinct alleles at each locus instead of only 2. SNP genotyping treats each loci as bi-allelic, therefore it is difficult to assign specific alleles to a single parent when parents may share SNP genotypes but possess different alleles. </w:t>
      </w:r>
      <w:r w:rsidR="000C7F1B">
        <w:t xml:space="preserve">Despite the ambiguity introduced by phenotyping </w:t>
      </w:r>
      <w:r w:rsidR="000A6ECC">
        <w:t xml:space="preserve">and population structure </w:t>
      </w:r>
      <w:r w:rsidR="000C7F1B">
        <w:t>the significant LOD scores strongly indicate that the non-</w:t>
      </w:r>
      <w:r w:rsidR="000C7F1B">
        <w:rPr>
          <w:i/>
        </w:rPr>
        <w:t>Sr24</w:t>
      </w:r>
      <w:r w:rsidR="000C7F1B">
        <w:t xml:space="preserve"> resistance gene is located distally on chromosome 6DS.</w:t>
      </w:r>
      <w:r w:rsidR="00E74FFD">
        <w:t xml:space="preserve"> We are currently in the process of converting informative SNPs to KASP markers that will be used to screen 11XR188-3 F</w:t>
      </w:r>
      <w:r w:rsidR="00E74FFD">
        <w:rPr>
          <w:vertAlign w:val="subscript"/>
        </w:rPr>
        <w:t>4:5</w:t>
      </w:r>
      <w:r w:rsidR="00E74FFD">
        <w:t xml:space="preserve"> families to verify the location of the resistance gene</w:t>
      </w:r>
      <w:ins w:id="141" w:author="Matt Rouse" w:date="2014-10-28T17:10:00Z">
        <w:r w:rsidR="00FD1F4A">
          <w:t xml:space="preserve"> in a biparental population</w:t>
        </w:r>
      </w:ins>
      <w:r w:rsidR="00E74FFD">
        <w:t>.</w:t>
      </w:r>
    </w:p>
    <w:p w14:paraId="42E29592" w14:textId="77777777" w:rsidR="00C67960" w:rsidRDefault="0013530F" w:rsidP="000C7F1B">
      <w:pPr>
        <w:spacing w:line="480" w:lineRule="auto"/>
        <w:ind w:firstLine="720"/>
      </w:pPr>
      <w:r>
        <w:t>There are 2 named stem rust resistance genes</w:t>
      </w:r>
      <w:r w:rsidR="00B35623">
        <w:t xml:space="preserve"> effective against TTKSK</w:t>
      </w:r>
      <w:r>
        <w:t xml:space="preserve"> known to be located on </w:t>
      </w:r>
      <w:r w:rsidR="006215F0">
        <w:t>6DS</w:t>
      </w:r>
      <w:r>
        <w:t xml:space="preserve">: </w:t>
      </w:r>
      <w:commentRangeStart w:id="142"/>
      <w:r>
        <w:rPr>
          <w:i/>
        </w:rPr>
        <w:t>Sr42</w:t>
      </w:r>
      <w:commentRangeEnd w:id="142"/>
      <w:r w:rsidR="00FD1F4A">
        <w:rPr>
          <w:rStyle w:val="CommentReference"/>
          <w:vanish/>
        </w:rPr>
        <w:commentReference w:id="142"/>
      </w:r>
      <w:r>
        <w:t xml:space="preserve"> and </w:t>
      </w:r>
      <w:r>
        <w:rPr>
          <w:i/>
        </w:rPr>
        <w:t>SrTA10187</w:t>
      </w:r>
      <w:r>
        <w:t xml:space="preserve"> </w:t>
      </w:r>
      <w:r w:rsidR="002D569D">
        <w:fldChar w:fldCharType="begin">
          <w:fldData xml:space="preserve">PEVuZE5vdGU+PENpdGU+PEF1dGhvcj5NY0ludG9zaDwvQXV0aG9yPjxZZWFyPjE5OTU8L1llYXI+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</w:fldData>
        </w:fldChar>
      </w:r>
      <w:r w:rsidR="007872E0">
        <w:instrText xml:space="preserve"> ADDIN EN.CITE </w:instrText>
      </w:r>
      <w:r w:rsidR="002D569D">
        <w:fldChar w:fldCharType="begin">
          <w:fldData xml:space="preserve">PEVuZE5vdGU+PENpdGU+PEF1dGhvcj5NY0ludG9zaDwvQXV0aG9yPjxZZWFyPjE5OTU8L1llYXI+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</w:fldData>
        </w:fldChar>
      </w:r>
      <w:r w:rsidR="007872E0">
        <w:instrText xml:space="preserve"> ADDIN EN.CITE.DATA </w:instrText>
      </w:r>
      <w:r w:rsidR="002D569D">
        <w:fldChar w:fldCharType="end"/>
      </w:r>
      <w:r w:rsidR="002D569D">
        <w:fldChar w:fldCharType="separate"/>
      </w:r>
      <w:r w:rsidR="007872E0">
        <w:rPr>
          <w:noProof/>
        </w:rPr>
        <w:t>(McIntosh et al., 1995, Ghazvini et al., 2012, Olson et al., 2013a)</w:t>
      </w:r>
      <w:r w:rsidR="002D569D">
        <w:fldChar w:fldCharType="end"/>
      </w:r>
      <w:r w:rsidR="007872E0">
        <w:t xml:space="preserve">. </w:t>
      </w:r>
      <w:r w:rsidR="007872E0">
        <w:rPr>
          <w:i/>
        </w:rPr>
        <w:t>SrTmp</w:t>
      </w:r>
      <w:r w:rsidR="007872E0">
        <w:t xml:space="preserve">, while unconfirmed, has also been postulated to be located on 6DS </w:t>
      </w:r>
      <w:r w:rsidR="002D569D">
        <w:fldChar w:fldCharType="begin"/>
      </w:r>
      <w:r w:rsidR="007872E0">
        <w:instrText xml:space="preserve"> ADDIN EN.CITE &lt;EndNote&gt;&lt;Cite&gt;&lt;Author&gt;Lopez-Vera&lt;/Author&gt;&lt;Year&gt;2014&lt;/Year&gt;&lt;RecNum&gt;58&lt;/RecNum&gt;&lt;DisplayText&gt;(Lopez-Vera et al., 2014)&lt;/DisplayText&gt;&lt;record&gt;&lt;rec-number&gt;58&lt;/rec-number&gt;&lt;foreign-keys&gt;&lt;key app="EN" db-id="t52e5f9wev9fanesaazv5w2sztfs0tateepf" timestamp="1408645112"&gt;58&lt;/key&gt;&lt;key app="ENWeb" db-id=""&gt;0&lt;/key&gt;&lt;/foreign-keys&gt;&lt;ref-type name="Journal Article"&gt;17&lt;/ref-type&gt;&lt;contributors&gt;&lt;authors&gt;&lt;author&gt;Lopez-Vera, E. E.&lt;/author&gt;&lt;author&gt;Nelson, S.&lt;/author&gt;&lt;author&gt;Singh, R. P.&lt;/author&gt;&lt;author&gt;Basnet, B. R.&lt;/author&gt;&lt;author&gt;Haley, S. D.&lt;/author&gt;&lt;author&gt;Bhavani, S.&lt;/author&gt;&lt;author&gt;Huerta-Espino, J.&lt;/author&gt;&lt;author&gt;Xoconostle-Cazares, B. G.&lt;/author&gt;&lt;author&gt;Ruiz-Medrano, R.&lt;/author&gt;&lt;author&gt;Rouse, M. N.&lt;/author&gt;&lt;author&gt;Singh, S.&lt;/author&gt;&lt;/authors&gt;&lt;/contributors&gt;&lt;titles&gt;&lt;title&gt;Resistance to stem rust Ug99 in six bread wheat cultivars maps to chromosome 6DS&lt;/title&gt;&lt;secondary-title&gt;Theor Appl Genet&lt;/secondary-title&gt;&lt;alt-title&gt;TAG. Theoretical and applied genetics. Theoretische und angewandte Genetik&lt;/alt-title&gt;&lt;/titles&gt;&lt;periodical&gt;&lt;full-title&gt;Theor Appl Genet&lt;/full-title&gt;&lt;abbr-1&gt;TAG. Theoretical and applied genetics. Theoretische und angewandte Genetik&lt;/abbr-1&gt;&lt;/periodical&gt;&lt;alt-periodical&gt;&lt;full-title&gt;Theor Appl Genet&lt;/full-title&gt;&lt;abbr-1&gt;TAG. Theoretical and applied genetics. Theoretische und angewandte Genetik&lt;/abbr-1&gt;&lt;/alt-periodical&gt;&lt;pages&gt;231-9&lt;/pages&gt;&lt;volume&gt;127&lt;/volume&gt;&lt;number&gt;1&lt;/number&gt;&lt;dates&gt;&lt;year&gt;2014&lt;/year&gt;&lt;pub-dates&gt;&lt;date&gt;Jan&lt;/date&gt;&lt;/pub-dates&gt;&lt;/dates&gt;&lt;isbn&gt;1432-2242 (Electronic)&amp;#xD;0040-5752 (Linking)&lt;/isbn&gt;&lt;accession-num&gt;24121568&lt;/accession-num&gt;&lt;urls&gt;&lt;related-urls&gt;&lt;url&gt;http://www.ncbi.nlm.nih.gov/pubmed/24121568&lt;/url&gt;&lt;/related-urls&gt;&lt;/urls&gt;&lt;electronic-resource-num&gt;10.1007/s00122-013-2212-8&lt;/electronic-resource-num&gt;&lt;/record&gt;&lt;/Cite&gt;&lt;/EndNote&gt;</w:instrText>
      </w:r>
      <w:r w:rsidR="002D569D">
        <w:fldChar w:fldCharType="separate"/>
      </w:r>
      <w:r w:rsidR="007872E0">
        <w:rPr>
          <w:noProof/>
        </w:rPr>
        <w:t>(Lopez-Vera et al., 2014)</w:t>
      </w:r>
      <w:r w:rsidR="002D569D">
        <w:fldChar w:fldCharType="end"/>
      </w:r>
      <w:r w:rsidR="007872E0">
        <w:t xml:space="preserve">. </w:t>
      </w:r>
      <w:r w:rsidR="00CB7907">
        <w:t xml:space="preserve">The resistance response of the DH lines was much higher than the low infection type for </w:t>
      </w:r>
      <w:r w:rsidR="00CB7907">
        <w:rPr>
          <w:i/>
        </w:rPr>
        <w:t>Sr42</w:t>
      </w:r>
      <w:r w:rsidR="00CB7907">
        <w:t>, which has a low infection type that ranges from 1- to 2</w:t>
      </w:r>
      <w:r w:rsidR="004117EC">
        <w:t xml:space="preserve"> </w:t>
      </w:r>
      <w:r w:rsidR="002D569D">
        <w:fldChar w:fldCharType="begin">
          <w:fldData xml:space="preserve">PEVuZE5vdGU+PENpdGU+PEF1dGhvcj5HaGF6dmluaTwvQXV0aG9yPjxZZWFyPjIwMTI8L1llYXI+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=
</w:fldData>
        </w:fldChar>
      </w:r>
      <w:r w:rsidR="00CB7907">
        <w:instrText xml:space="preserve"> ADDIN EN.CITE </w:instrText>
      </w:r>
      <w:r w:rsidR="002D569D">
        <w:fldChar w:fldCharType="begin">
          <w:fldData xml:space="preserve">PEVuZE5vdGU+PENpdGU+PEF1dGhvcj5HaGF6dmluaTwvQXV0aG9yPjxZZWFyPjIwMTI8L1llYXI+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=
</w:fldData>
        </w:fldChar>
      </w:r>
      <w:r w:rsidR="00CB7907">
        <w:instrText xml:space="preserve"> ADDIN EN.CITE.DATA </w:instrText>
      </w:r>
      <w:r w:rsidR="002D569D">
        <w:fldChar w:fldCharType="end"/>
      </w:r>
      <w:r w:rsidR="002D569D">
        <w:fldChar w:fldCharType="separate"/>
      </w:r>
      <w:r w:rsidR="00CB7907">
        <w:rPr>
          <w:noProof/>
        </w:rPr>
        <w:t>(Ghazvini et al., 2012)</w:t>
      </w:r>
      <w:r w:rsidR="002D569D">
        <w:fldChar w:fldCharType="end"/>
      </w:r>
      <w:r w:rsidR="00CB7907">
        <w:t xml:space="preserve">. </w:t>
      </w:r>
      <w:r w:rsidR="00CB7907">
        <w:rPr>
          <w:i/>
        </w:rPr>
        <w:t>SrTA10187</w:t>
      </w:r>
      <w:r w:rsidR="00CB7907">
        <w:t xml:space="preserve"> was discovered in </w:t>
      </w:r>
      <w:r w:rsidR="00CB7907">
        <w:rPr>
          <w:i/>
        </w:rPr>
        <w:t>Aegilops tauschii</w:t>
      </w:r>
      <w:r w:rsidR="004117EC">
        <w:t xml:space="preserve">, a species not </w:t>
      </w:r>
      <w:r w:rsidR="00FE3FA6">
        <w:t>listed in any parental pedigree. T</w:t>
      </w:r>
      <w:r w:rsidR="00CB7907">
        <w:t xml:space="preserve">herefore </w:t>
      </w:r>
      <w:r w:rsidR="00FE3FA6">
        <w:rPr>
          <w:i/>
        </w:rPr>
        <w:t>A. tauschii</w:t>
      </w:r>
      <w:r w:rsidR="00FE3FA6">
        <w:t xml:space="preserve"> </w:t>
      </w:r>
      <w:del w:id="143" w:author="Matt Rouse" w:date="2014-10-28T17:11:00Z">
        <w:r w:rsidR="00CB7907" w:rsidDel="00FD1F4A">
          <w:delText xml:space="preserve">not </w:delText>
        </w:r>
      </w:del>
      <w:ins w:id="144" w:author="Matt Rouse" w:date="2014-10-28T17:11:00Z">
        <w:r w:rsidR="00FD1F4A">
          <w:t xml:space="preserve">is likely not </w:t>
        </w:r>
      </w:ins>
      <w:r w:rsidR="00CB7907">
        <w:t xml:space="preserve">the source of </w:t>
      </w:r>
      <w:ins w:id="145" w:author="Matt Rouse" w:date="2014-10-28T17:11:00Z">
        <w:r w:rsidR="00FD1F4A">
          <w:t xml:space="preserve">the </w:t>
        </w:r>
      </w:ins>
      <w:r w:rsidR="00CB7907">
        <w:t xml:space="preserve">resistance observed in </w:t>
      </w:r>
      <w:commentRangeStart w:id="146"/>
      <w:r w:rsidR="00CB7907">
        <w:t xml:space="preserve">the DH lines. </w:t>
      </w:r>
      <w:r w:rsidR="00CB7907">
        <w:rPr>
          <w:i/>
        </w:rPr>
        <w:t xml:space="preserve"> </w:t>
      </w:r>
      <w:commentRangeEnd w:id="146"/>
      <w:r w:rsidR="00FD1F4A">
        <w:rPr>
          <w:rStyle w:val="CommentReference"/>
          <w:vanish/>
        </w:rPr>
        <w:commentReference w:id="146"/>
      </w:r>
      <w:r w:rsidR="007872E0">
        <w:t xml:space="preserve">The low infection type for </w:t>
      </w:r>
      <w:r w:rsidR="007872E0">
        <w:rPr>
          <w:i/>
        </w:rPr>
        <w:t>SrTmp</w:t>
      </w:r>
      <w:r w:rsidR="007872E0">
        <w:t xml:space="preserve">, 2- to 23, is very similar to the resistance we observed in the DH lines when screened with </w:t>
      </w:r>
      <w:del w:id="147" w:author="Matt Rouse" w:date="2014-10-28T17:11:00Z">
        <w:r w:rsidR="007872E0" w:rsidDel="00FD1F4A">
          <w:delText>stem rust</w:delText>
        </w:r>
      </w:del>
      <w:ins w:id="148" w:author="Matt Rouse" w:date="2014-10-28T17:11:00Z">
        <w:r w:rsidR="00FD1F4A">
          <w:t>pgt</w:t>
        </w:r>
      </w:ins>
      <w:r w:rsidR="007872E0">
        <w:t xml:space="preserve"> race TTKST </w:t>
      </w:r>
      <w:r w:rsidR="002D569D">
        <w:fldChar w:fldCharType="begin"/>
      </w:r>
      <w:r w:rsidR="007872E0">
        <w:instrText xml:space="preserve"> ADDIN EN.CITE &lt;EndNote&gt;&lt;Cite&gt;&lt;Author&gt;McIntosh&lt;/Author&gt;&lt;Year&gt;1995&lt;/Year&gt;&lt;RecNum&gt;504&lt;/RecNum&gt;&lt;DisplayText&gt;(McIntosh et al., 1995)&lt;/DisplayText&gt;&lt;record&gt;&lt;rec-number&gt;504&lt;/rec-number&gt;&lt;foreign-keys&gt;&lt;key app="EN" db-id="t52e5f9wev9fanesaazv5w2sztfs0tateepf" timestamp="1411151448"&gt;504&lt;/key&gt;&lt;/foreign-keys&gt;&lt;ref-type name="Book"&gt;6&lt;/ref-type&gt;&lt;contributors&gt;&lt;authors&gt;&lt;author&gt;McIntosh, Robert Alexander&lt;/author&gt;&lt;author&gt;Wellings, Colin Ross&lt;/author&gt;&lt;author&gt;Park, Robert Fraser&lt;/author&gt;&lt;/authors&gt;&lt;/contributors&gt;&lt;titles&gt;&lt;title&gt;Wheat rusts: an atlas of resistance genes&lt;/title&gt;&lt;/titles&gt;&lt;dates&gt;&lt;year&gt;1995&lt;/year&gt;&lt;/dates&gt;&lt;pub-location&gt;Dordrecht&amp;#xD;Boston&lt;/pub-location&gt;&lt;publisher&gt;Kluwer Academic Publishers&lt;/publisher&gt;&lt;isbn&gt;0643103023&lt;/isbn&gt;&lt;urls&gt;&lt;/urls&gt;&lt;/record&gt;&lt;/Cite&gt;&lt;/EndNote&gt;</w:instrText>
      </w:r>
      <w:r w:rsidR="002D569D">
        <w:fldChar w:fldCharType="separate"/>
      </w:r>
      <w:r w:rsidR="007872E0">
        <w:rPr>
          <w:noProof/>
        </w:rPr>
        <w:t>(McIntosh et al., 1995)</w:t>
      </w:r>
      <w:r w:rsidR="002D569D">
        <w:fldChar w:fldCharType="end"/>
      </w:r>
      <w:r w:rsidR="00CB7907">
        <w:t xml:space="preserve">.  PI 410954 </w:t>
      </w:r>
      <w:r w:rsidR="009C449E">
        <w:t xml:space="preserve">has the cultivar Triumph listed in its pedigree. </w:t>
      </w:r>
      <w:r w:rsidR="009C449E">
        <w:rPr>
          <w:i/>
        </w:rPr>
        <w:t>SrTmp</w:t>
      </w:r>
      <w:r w:rsidR="009C449E">
        <w:t xml:space="preserve"> </w:t>
      </w:r>
      <w:r w:rsidR="00FC30CB">
        <w:t>is found in</w:t>
      </w:r>
      <w:r w:rsidR="00F172CB">
        <w:t xml:space="preserve"> the</w:t>
      </w:r>
      <w:r w:rsidR="00FC30CB">
        <w:t xml:space="preserve"> Triumph background quite often </w:t>
      </w:r>
      <w:r w:rsidR="002D569D">
        <w:fldChar w:fldCharType="begin"/>
      </w:r>
      <w:r w:rsidR="00FC30CB">
        <w:instrText xml:space="preserve"> ADDIN EN.CITE &lt;EndNote&gt;&lt;Cite&gt;&lt;Author&gt;Roelfs&lt;/Author&gt;&lt;Year&gt;1979&lt;/Year&gt;&lt;RecNum&gt;389&lt;/RecNum&gt;&lt;DisplayText&gt;(Roelfs &amp;amp; McVey, 1979)&lt;/DisplayText&gt;&lt;record&gt;&lt;rec-number&gt;389&lt;/rec-number&gt;&lt;foreign-keys&gt;&lt;key app="EN" db-id="t52e5f9wev9fanesaazv5w2sztfs0tateepf" timestamp="1410840273"&gt;389&lt;/key&gt;&lt;/foreign-keys&gt;&lt;ref-type name="Journal Article"&gt;17&lt;/ref-type&gt;&lt;contributors&gt;&lt;authors&gt;&lt;author&gt;Roelfs, AP&lt;/author&gt;&lt;author&gt;McVey, DV&lt;/author&gt;&lt;/authors&gt;&lt;/contributors&gt;&lt;titles&gt;&lt;title&gt;Low infection types produced by Puccinia graminis f. sp. tritici and wheat lines with designated genes for resistance&lt;/title&gt;&lt;secondary-title&gt;Phytopathology&lt;/secondary-title&gt;&lt;/titles&gt;&lt;periodical&gt;&lt;full-title&gt;Phytopathology&lt;/full-title&gt;&lt;abbr-1&gt;Phytopathology&lt;/abbr-1&gt;&lt;/periodical&gt;&lt;pages&gt;722-730&lt;/pages&gt;&lt;volume&gt;69&lt;/volume&gt;&lt;dates&gt;&lt;year&gt;1979&lt;/year&gt;&lt;/dates&gt;&lt;urls&gt;&lt;/urls&gt;&lt;/record&gt;&lt;/Cite&gt;&lt;/EndNote&gt;</w:instrText>
      </w:r>
      <w:r w:rsidR="002D569D">
        <w:fldChar w:fldCharType="separate"/>
      </w:r>
      <w:r w:rsidR="00FC30CB">
        <w:rPr>
          <w:noProof/>
        </w:rPr>
        <w:t>(Roelfs &amp; McVey, 1979)</w:t>
      </w:r>
      <w:r w:rsidR="002D569D">
        <w:fldChar w:fldCharType="end"/>
      </w:r>
      <w:r w:rsidR="00FC30CB">
        <w:t>.</w:t>
      </w:r>
      <w:r w:rsidR="00206E14">
        <w:t xml:space="preserve"> If the gene conferring resistance in the DH lines </w:t>
      </w:r>
      <w:r w:rsidR="00FE3FA6">
        <w:t xml:space="preserve">does </w:t>
      </w:r>
      <w:r w:rsidR="00206E14">
        <w:t xml:space="preserve">prove to be </w:t>
      </w:r>
      <w:r w:rsidR="00206E14">
        <w:rPr>
          <w:i/>
        </w:rPr>
        <w:t>SrTmp</w:t>
      </w:r>
      <w:r w:rsidR="00206E14">
        <w:t xml:space="preserve"> this will be the fir</w:t>
      </w:r>
      <w:r w:rsidR="00FE3FA6">
        <w:t>st report of this gene’s</w:t>
      </w:r>
      <w:r w:rsidR="00206E14">
        <w:t xml:space="preserve"> introgression into </w:t>
      </w:r>
      <w:ins w:id="149" w:author="Matt Rouse" w:date="2014-10-28T17:12:00Z">
        <w:r w:rsidR="00FD1F4A">
          <w:t xml:space="preserve">United States hard red </w:t>
        </w:r>
      </w:ins>
      <w:r w:rsidR="00206E14">
        <w:t>spring wheat. It is questionable whether this is a good thing due to two facts: 1) historic</w:t>
      </w:r>
      <w:r w:rsidR="00FE3FA6">
        <w:t xml:space="preserve"> </w:t>
      </w:r>
      <w:del w:id="150" w:author="Matt Rouse" w:date="2014-10-28T17:12:00Z">
        <w:r w:rsidR="00FE3FA6" w:rsidDel="00FD1F4A">
          <w:delText>stem rust</w:delText>
        </w:r>
      </w:del>
      <w:ins w:id="151" w:author="Matt Rouse" w:date="2014-10-28T17:12:00Z">
        <w:r w:rsidR="00FD1F4A">
          <w:t>pgt</w:t>
        </w:r>
      </w:ins>
      <w:r w:rsidR="00206E14">
        <w:t xml:space="preserve"> races 15 and 56, both responsible for severe crop losses, are virulent on</w:t>
      </w:r>
      <w:ins w:id="152" w:author="Matt Rouse" w:date="2014-10-28T17:12:00Z">
        <w:r w:rsidR="00495FCD">
          <w:t xml:space="preserve"> lines with</w:t>
        </w:r>
      </w:ins>
      <w:r w:rsidR="00206E14">
        <w:t xml:space="preserve"> </w:t>
      </w:r>
      <w:r w:rsidR="00206E14">
        <w:rPr>
          <w:i/>
        </w:rPr>
        <w:t xml:space="preserve">SrTmp </w:t>
      </w:r>
      <w:r w:rsidR="002D569D" w:rsidRPr="00206E14">
        <w:fldChar w:fldCharType="begin"/>
      </w:r>
      <w:r w:rsidR="00206E14" w:rsidRPr="00206E14">
        <w:instrText xml:space="preserve"> ADDIN EN.CITE &lt;EndNote&gt;&lt;Cite&gt;&lt;Author&gt;McIntosh&lt;/Author&gt;&lt;Year&gt;1995&lt;/Year&gt;&lt;RecNum&gt;504&lt;/RecNum&gt;&lt;DisplayText&gt;(McIntosh et al., 1995)&lt;/DisplayText&gt;&lt;record&gt;&lt;rec-number&gt;504&lt;/rec-number&gt;&lt;foreign-keys&gt;&lt;key app="EN" db-id="t52e5f9wev9fanesaazv5w2sztfs0tateepf" timestamp="1411151448"&gt;504&lt;/key&gt;&lt;/foreign-keys&gt;&lt;ref-type name="Book"&gt;6&lt;/ref-type&gt;&lt;contributors&gt;&lt;authors&gt;&lt;author&gt;McIntosh, Robert Alexander&lt;/author&gt;&lt;author&gt;Wellings, Colin Ross&lt;/author&gt;&lt;author&gt;Park, Robert Fraser&lt;/author&gt;&lt;/authors&gt;&lt;/contributors&gt;&lt;titles&gt;&lt;title&gt;Wheat rusts: an atlas of resistance genes&lt;/title&gt;&lt;/titles&gt;&lt;dates&gt;&lt;year&gt;1995&lt;/year&gt;&lt;/dates&gt;&lt;pub-location&gt;Dordrecht&amp;#xD;Boston&lt;/pub-location&gt;&lt;publisher&gt;Kluwer Academic Publishers&lt;/publisher&gt;&lt;isbn&gt;0643103023&lt;/isbn&gt;&lt;urls&gt;&lt;/urls&gt;&lt;/record&gt;&lt;/Cite&gt;&lt;/EndNote&gt;</w:instrText>
      </w:r>
      <w:r w:rsidR="002D569D" w:rsidRPr="00206E14">
        <w:fldChar w:fldCharType="separate"/>
      </w:r>
      <w:r w:rsidR="00206E14" w:rsidRPr="00206E14">
        <w:rPr>
          <w:noProof/>
        </w:rPr>
        <w:t>(McIntosh et al., 1995)</w:t>
      </w:r>
      <w:r w:rsidR="002D569D" w:rsidRPr="00206E14">
        <w:fldChar w:fldCharType="end"/>
      </w:r>
      <w:r w:rsidR="00206E14">
        <w:t xml:space="preserve">; 2) </w:t>
      </w:r>
      <w:r w:rsidR="00206E14">
        <w:rPr>
          <w:i/>
        </w:rPr>
        <w:t>SrTmp</w:t>
      </w:r>
      <w:r w:rsidR="00206E14">
        <w:t xml:space="preserve"> is widely deployed in the southern Great Plains hard red winter wheat regions and the possible dependence on this gene in hard red spring wheat may make this crop more vulnerable to future epidemic of stem rust emerging from the southern Great Plains </w:t>
      </w:r>
      <w:r w:rsidR="002D569D">
        <w:fldChar w:fldCharType="begin"/>
      </w:r>
      <w:r w:rsidR="00206E14">
        <w:instrText xml:space="preserve"> ADDIN EN.CITE &lt;EndNote&gt;&lt;Cite&gt;&lt;Author&gt;Roelfs&lt;/Author&gt;&lt;Year&gt;1979&lt;/Year&gt;&lt;RecNum&gt;389&lt;/RecNum&gt;&lt;DisplayText&gt;(Roelfs &amp;amp; McVey, 1979)&lt;/DisplayText&gt;&lt;record&gt;&lt;rec-number&gt;389&lt;/rec-number&gt;&lt;foreign-keys&gt;&lt;key app="EN" db-id="t52e5f9wev9fanesaazv5w2sztfs0tateepf" timestamp="1410840273"&gt;389&lt;/key&gt;&lt;/foreign-keys&gt;&lt;ref-type name="Journal Article"&gt;17&lt;/ref-type&gt;&lt;contributors&gt;&lt;authors&gt;&lt;author&gt;Roelfs, AP&lt;/author&gt;&lt;author&gt;McVey, DV&lt;/author&gt;&lt;/authors&gt;&lt;/contributors&gt;&lt;titles&gt;&lt;title&gt;Low infection types produced by Puccinia graminis f. sp. tritici and wheat lines with designated genes for resistance&lt;/title&gt;&lt;secondary-title&gt;Phytopathology&lt;/secondary-title&gt;&lt;/titles&gt;&lt;periodical&gt;&lt;full-title&gt;Phytopathology&lt;/full-title&gt;&lt;abbr-1&gt;Phytopathology&lt;/abbr-1&gt;&lt;/periodical&gt;&lt;pages&gt;722-730&lt;/pages&gt;&lt;volume&gt;69&lt;/volume&gt;&lt;dates&gt;&lt;year&gt;1979&lt;/year&gt;&lt;/dates&gt;&lt;urls&gt;&lt;/urls&gt;&lt;/record&gt;&lt;/Cite&gt;&lt;/EndNote&gt;</w:instrText>
      </w:r>
      <w:r w:rsidR="002D569D">
        <w:fldChar w:fldCharType="separate"/>
      </w:r>
      <w:r w:rsidR="00206E14">
        <w:rPr>
          <w:noProof/>
        </w:rPr>
        <w:t>(Roelfs &amp; McVey, 1979)</w:t>
      </w:r>
      <w:r w:rsidR="002D569D">
        <w:fldChar w:fldCharType="end"/>
      </w:r>
      <w:r w:rsidR="00206E14">
        <w:t>.</w:t>
      </w:r>
    </w:p>
    <w:p w14:paraId="0990E82C" w14:textId="77777777" w:rsidR="008C3C57" w:rsidRPr="00206E14" w:rsidRDefault="008C3C57" w:rsidP="006E1B8F">
      <w:pPr>
        <w:spacing w:line="480" w:lineRule="auto"/>
        <w:ind w:firstLine="720"/>
      </w:pPr>
      <w:r>
        <w:t xml:space="preserve">Regardless of the utility of this resistance gene in hard red spring wheat germplasm, we believe this research serves as strong proof of concept for the ability of DH technology to significantly shorten pre-breeding cycles. The resistance in PI 410954 was first identified in 2011 and within </w:t>
      </w:r>
      <w:del w:id="153" w:author="Matt Rouse" w:date="2014-10-28T17:13:00Z">
        <w:r w:rsidDel="00495FCD">
          <w:delText>a three-year span</w:delText>
        </w:r>
      </w:del>
      <w:ins w:id="154" w:author="Matt Rouse" w:date="2014-10-28T17:13:00Z">
        <w:r w:rsidR="00495FCD">
          <w:t>four wheat generations</w:t>
        </w:r>
      </w:ins>
      <w:r>
        <w:t xml:space="preserve"> we were able introgress this resistance into elite germplasm and elucidate the location of the unknown resistance gene. </w:t>
      </w:r>
      <w:r w:rsidR="000F6401">
        <w:t>The combination of DH technology with current genotyping capabilit</w:t>
      </w:r>
      <w:r w:rsidR="004865E5">
        <w:t xml:space="preserve">ies is a powerful tool for plant </w:t>
      </w:r>
      <w:r w:rsidR="000F6401">
        <w:t>pathologists and breeders interested in the rapid discovery and deployment of effective resistance.</w:t>
      </w:r>
    </w:p>
    <w:p w14:paraId="17278334" w14:textId="77777777" w:rsidR="006355BA" w:rsidRPr="006355BA" w:rsidRDefault="006355BA" w:rsidP="006355BA">
      <w:pPr>
        <w:spacing w:line="480" w:lineRule="auto"/>
      </w:pPr>
    </w:p>
    <w:p w14:paraId="61E1239A" w14:textId="77777777" w:rsidR="004B03FC" w:rsidRDefault="004B03FC" w:rsidP="00B40B48">
      <w:pPr>
        <w:pStyle w:val="EndNoteBibliography"/>
        <w:spacing w:after="240"/>
        <w:rPr>
          <w:b/>
        </w:rPr>
      </w:pPr>
    </w:p>
    <w:p w14:paraId="151FB040" w14:textId="77777777" w:rsidR="004B03FC" w:rsidRPr="004B03FC" w:rsidRDefault="004B03FC" w:rsidP="00B40B48">
      <w:pPr>
        <w:pStyle w:val="EndNoteBibliography"/>
        <w:spacing w:after="240"/>
        <w:rPr>
          <w:b/>
        </w:rPr>
      </w:pPr>
    </w:p>
    <w:p w14:paraId="7BB950E7" w14:textId="77777777" w:rsidR="004B03FC" w:rsidRDefault="004B03FC" w:rsidP="00B40B48">
      <w:pPr>
        <w:pStyle w:val="EndNoteBibliography"/>
        <w:spacing w:after="240"/>
      </w:pPr>
    </w:p>
    <w:p w14:paraId="0F619CF7" w14:textId="77777777" w:rsidR="004B03FC" w:rsidRDefault="004B03FC" w:rsidP="00B40B48">
      <w:pPr>
        <w:pStyle w:val="EndNoteBibliography"/>
        <w:spacing w:after="240"/>
      </w:pPr>
    </w:p>
    <w:p w14:paraId="2ECF6AB3" w14:textId="77777777" w:rsidR="00091593" w:rsidRPr="00377328" w:rsidRDefault="004B03FC">
      <w:pPr>
        <w:rPr>
          <w:b/>
        </w:rPr>
      </w:pPr>
      <w:r>
        <w:rPr>
          <w:b/>
        </w:rPr>
        <w:br w:type="page"/>
      </w:r>
    </w:p>
    <w:p w14:paraId="663D2CFE" w14:textId="77777777" w:rsidR="00091593" w:rsidRDefault="00091593" w:rsidP="00E712E7">
      <w:r>
        <w:rPr>
          <w:b/>
          <w:bCs/>
        </w:rPr>
        <w:t>Table 1.</w:t>
      </w:r>
      <w:r>
        <w:t xml:space="preserve"> Virulence/avirulence patterns of </w:t>
      </w:r>
      <w:r>
        <w:rPr>
          <w:i/>
          <w:iCs/>
        </w:rPr>
        <w:t>Puccinia graminis</w:t>
      </w:r>
      <w:r>
        <w:t xml:space="preserve"> f. sp. </w:t>
      </w:r>
      <w:r>
        <w:rPr>
          <w:i/>
          <w:iCs/>
        </w:rPr>
        <w:t>tritici</w:t>
      </w:r>
      <w:r>
        <w:t xml:space="preserve">  races used to screen the W. J. Sando collection of wheat-intra/intergeneric hybrids and derivatives.  All </w:t>
      </w:r>
      <w:r>
        <w:rPr>
          <w:i/>
          <w:iCs/>
        </w:rPr>
        <w:t>Sr</w:t>
      </w:r>
      <w:r>
        <w:t xml:space="preserve"> genes listed are part of the International Wheat Stem Rust differential series.</w:t>
      </w:r>
    </w:p>
    <w:p w14:paraId="53F3EF8D" w14:textId="77777777" w:rsidR="00E712E7" w:rsidRPr="009B0CAE" w:rsidRDefault="00E712E7" w:rsidP="00E712E7"/>
    <w:tbl>
      <w:tblPr>
        <w:tblW w:w="7846" w:type="dxa"/>
        <w:jc w:val="center"/>
        <w:tblInd w:w="2" w:type="dxa"/>
        <w:tblLayout w:type="fixed"/>
        <w:tblLook w:val="00A0" w:firstRow="1" w:lastRow="0" w:firstColumn="1" w:lastColumn="0" w:noHBand="0" w:noVBand="0"/>
      </w:tblPr>
      <w:tblGrid>
        <w:gridCol w:w="916"/>
        <w:gridCol w:w="1530"/>
        <w:gridCol w:w="5400"/>
      </w:tblGrid>
      <w:tr w:rsidR="00091593" w:rsidRPr="002829C3" w14:paraId="1952D7DF" w14:textId="77777777">
        <w:trPr>
          <w:trHeight w:val="288"/>
          <w:jc w:val="center"/>
        </w:trPr>
        <w:tc>
          <w:tcPr>
            <w:tcW w:w="916" w:type="dxa"/>
            <w:tcBorders>
              <w:top w:val="nil"/>
              <w:left w:val="nil"/>
              <w:bottom w:val="single" w:sz="8" w:space="0" w:color="auto"/>
              <w:right w:val="nil"/>
            </w:tcBorders>
            <w:noWrap/>
            <w:vAlign w:val="bottom"/>
          </w:tcPr>
          <w:p w14:paraId="5039E7E9" w14:textId="77777777" w:rsidR="00091593" w:rsidRPr="00091593" w:rsidRDefault="00091593" w:rsidP="00E80035">
            <w:pPr>
              <w:rPr>
                <w:b/>
                <w:bCs/>
                <w:color w:val="000000"/>
                <w:sz w:val="20"/>
                <w:szCs w:val="20"/>
              </w:rPr>
            </w:pPr>
            <w:r w:rsidRPr="00091593">
              <w:rPr>
                <w:b/>
                <w:bCs/>
                <w:color w:val="000000"/>
                <w:sz w:val="20"/>
                <w:szCs w:val="20"/>
              </w:rPr>
              <w:t>Race</w:t>
            </w:r>
          </w:p>
        </w:tc>
        <w:tc>
          <w:tcPr>
            <w:tcW w:w="1530" w:type="dxa"/>
            <w:tcBorders>
              <w:top w:val="nil"/>
              <w:left w:val="nil"/>
              <w:bottom w:val="single" w:sz="8" w:space="0" w:color="auto"/>
              <w:right w:val="nil"/>
            </w:tcBorders>
            <w:noWrap/>
            <w:vAlign w:val="bottom"/>
          </w:tcPr>
          <w:p w14:paraId="5882C0DE" w14:textId="77777777" w:rsidR="00091593" w:rsidRPr="00091593" w:rsidRDefault="00091593" w:rsidP="00E80035">
            <w:pPr>
              <w:rPr>
                <w:b/>
                <w:bCs/>
                <w:color w:val="000000"/>
                <w:sz w:val="20"/>
                <w:szCs w:val="20"/>
              </w:rPr>
            </w:pPr>
            <w:r w:rsidRPr="00091593">
              <w:rPr>
                <w:b/>
                <w:bCs/>
                <w:color w:val="000000"/>
                <w:sz w:val="20"/>
                <w:szCs w:val="20"/>
              </w:rPr>
              <w:t>Isolate</w:t>
            </w:r>
          </w:p>
        </w:tc>
        <w:tc>
          <w:tcPr>
            <w:tcW w:w="5400" w:type="dxa"/>
            <w:tcBorders>
              <w:top w:val="nil"/>
              <w:left w:val="nil"/>
              <w:bottom w:val="single" w:sz="8" w:space="0" w:color="auto"/>
              <w:right w:val="nil"/>
            </w:tcBorders>
            <w:noWrap/>
            <w:vAlign w:val="bottom"/>
          </w:tcPr>
          <w:p w14:paraId="2B2DDBB7" w14:textId="77777777" w:rsidR="00091593" w:rsidRPr="00091593" w:rsidRDefault="00091593" w:rsidP="00E80035">
            <w:pPr>
              <w:rPr>
                <w:b/>
                <w:bCs/>
                <w:color w:val="000000"/>
                <w:sz w:val="20"/>
                <w:szCs w:val="20"/>
              </w:rPr>
            </w:pPr>
            <w:r w:rsidRPr="00091593">
              <w:rPr>
                <w:b/>
                <w:bCs/>
                <w:color w:val="000000"/>
                <w:sz w:val="20"/>
                <w:szCs w:val="20"/>
              </w:rPr>
              <w:t xml:space="preserve">Virulence/Avirulence </w:t>
            </w:r>
          </w:p>
        </w:tc>
      </w:tr>
      <w:tr w:rsidR="00091593" w:rsidRPr="00EA4A82" w14:paraId="05650F31" w14:textId="77777777">
        <w:trPr>
          <w:trHeight w:val="267"/>
          <w:jc w:val="center"/>
        </w:trPr>
        <w:tc>
          <w:tcPr>
            <w:tcW w:w="916" w:type="dxa"/>
            <w:tcBorders>
              <w:top w:val="nil"/>
              <w:left w:val="nil"/>
              <w:bottom w:val="nil"/>
              <w:right w:val="nil"/>
            </w:tcBorders>
            <w:noWrap/>
            <w:vAlign w:val="bottom"/>
          </w:tcPr>
          <w:p w14:paraId="1A303811" w14:textId="77777777" w:rsidR="00091593" w:rsidRPr="00091593" w:rsidRDefault="00091593" w:rsidP="00E80035">
            <w:pPr>
              <w:rPr>
                <w:color w:val="000000"/>
                <w:sz w:val="20"/>
                <w:szCs w:val="20"/>
              </w:rPr>
            </w:pPr>
            <w:r w:rsidRPr="00091593">
              <w:rPr>
                <w:color w:val="000000"/>
                <w:sz w:val="20"/>
                <w:szCs w:val="20"/>
              </w:rPr>
              <w:t>TTKSK</w:t>
            </w:r>
          </w:p>
        </w:tc>
        <w:tc>
          <w:tcPr>
            <w:tcW w:w="1530" w:type="dxa"/>
            <w:tcBorders>
              <w:top w:val="nil"/>
              <w:left w:val="nil"/>
              <w:bottom w:val="nil"/>
              <w:right w:val="nil"/>
            </w:tcBorders>
            <w:noWrap/>
            <w:vAlign w:val="bottom"/>
          </w:tcPr>
          <w:p w14:paraId="46E3A48A" w14:textId="77777777" w:rsidR="00091593" w:rsidRPr="00091593" w:rsidRDefault="00091593" w:rsidP="00E80035">
            <w:pPr>
              <w:rPr>
                <w:color w:val="000000"/>
                <w:sz w:val="20"/>
                <w:szCs w:val="20"/>
              </w:rPr>
            </w:pPr>
            <w:r w:rsidRPr="00091593">
              <w:rPr>
                <w:color w:val="000000"/>
                <w:sz w:val="20"/>
                <w:szCs w:val="20"/>
              </w:rPr>
              <w:t>04KEN156/04</w:t>
            </w:r>
          </w:p>
        </w:tc>
        <w:tc>
          <w:tcPr>
            <w:tcW w:w="5400" w:type="dxa"/>
            <w:tcBorders>
              <w:top w:val="nil"/>
              <w:left w:val="nil"/>
              <w:bottom w:val="nil"/>
              <w:right w:val="nil"/>
            </w:tcBorders>
            <w:noWrap/>
            <w:vAlign w:val="bottom"/>
          </w:tcPr>
          <w:p w14:paraId="262C1D19" w14:textId="77777777" w:rsidR="00091593" w:rsidRPr="00091593" w:rsidRDefault="00091593" w:rsidP="00E80035">
            <w:pPr>
              <w:rPr>
                <w:color w:val="000000"/>
                <w:sz w:val="20"/>
                <w:szCs w:val="20"/>
                <w:lang w:val="pt-BR"/>
              </w:rPr>
            </w:pPr>
            <w:r w:rsidRPr="00091593">
              <w:rPr>
                <w:color w:val="000000"/>
                <w:sz w:val="20"/>
                <w:szCs w:val="20"/>
                <w:lang w:val="pt-BR"/>
              </w:rPr>
              <w:t>5,6,7b,8a,9a,9b,9d,9e,9g,10,11,17,21,30,31,38,McN/24,36,Tmp</w:t>
            </w:r>
          </w:p>
        </w:tc>
      </w:tr>
      <w:tr w:rsidR="00091593" w:rsidRPr="00EA4A82" w14:paraId="12F8A246" w14:textId="77777777">
        <w:trPr>
          <w:trHeight w:val="267"/>
          <w:jc w:val="center"/>
        </w:trPr>
        <w:tc>
          <w:tcPr>
            <w:tcW w:w="916" w:type="dxa"/>
            <w:tcBorders>
              <w:top w:val="nil"/>
              <w:left w:val="nil"/>
              <w:bottom w:val="nil"/>
              <w:right w:val="nil"/>
            </w:tcBorders>
            <w:noWrap/>
            <w:vAlign w:val="bottom"/>
          </w:tcPr>
          <w:p w14:paraId="11048CBE" w14:textId="77777777" w:rsidR="00091593" w:rsidRPr="00091593" w:rsidRDefault="00091593" w:rsidP="00E80035">
            <w:pPr>
              <w:rPr>
                <w:color w:val="000000"/>
                <w:sz w:val="20"/>
                <w:szCs w:val="20"/>
              </w:rPr>
            </w:pPr>
            <w:r w:rsidRPr="00091593">
              <w:rPr>
                <w:color w:val="000000"/>
                <w:sz w:val="20"/>
                <w:szCs w:val="20"/>
              </w:rPr>
              <w:t>TTKST</w:t>
            </w:r>
          </w:p>
        </w:tc>
        <w:tc>
          <w:tcPr>
            <w:tcW w:w="1530" w:type="dxa"/>
            <w:tcBorders>
              <w:top w:val="nil"/>
              <w:left w:val="nil"/>
              <w:bottom w:val="nil"/>
              <w:right w:val="nil"/>
            </w:tcBorders>
            <w:noWrap/>
            <w:vAlign w:val="bottom"/>
          </w:tcPr>
          <w:p w14:paraId="76980280" w14:textId="77777777" w:rsidR="00091593" w:rsidRPr="00091593" w:rsidRDefault="00091593" w:rsidP="00E80035">
            <w:pPr>
              <w:rPr>
                <w:color w:val="000000"/>
                <w:sz w:val="20"/>
                <w:szCs w:val="20"/>
              </w:rPr>
            </w:pPr>
            <w:r w:rsidRPr="00091593">
              <w:rPr>
                <w:color w:val="000000"/>
                <w:sz w:val="20"/>
                <w:szCs w:val="20"/>
              </w:rPr>
              <w:t>06 KEN 19-V 3</w:t>
            </w:r>
          </w:p>
        </w:tc>
        <w:tc>
          <w:tcPr>
            <w:tcW w:w="5400" w:type="dxa"/>
            <w:tcBorders>
              <w:top w:val="nil"/>
              <w:left w:val="nil"/>
              <w:bottom w:val="nil"/>
              <w:right w:val="nil"/>
            </w:tcBorders>
            <w:noWrap/>
            <w:vAlign w:val="bottom"/>
          </w:tcPr>
          <w:p w14:paraId="40A4F285" w14:textId="77777777" w:rsidR="00091593" w:rsidRPr="00091593" w:rsidRDefault="00091593" w:rsidP="00E80035">
            <w:pPr>
              <w:rPr>
                <w:color w:val="000000"/>
                <w:sz w:val="20"/>
                <w:szCs w:val="20"/>
                <w:lang w:val="pt-BR"/>
              </w:rPr>
            </w:pPr>
            <w:r w:rsidRPr="00091593">
              <w:rPr>
                <w:color w:val="000000"/>
                <w:sz w:val="20"/>
                <w:szCs w:val="20"/>
                <w:lang w:val="pt-BR"/>
              </w:rPr>
              <w:t>5,6,7b,8a,9a,9b,9d,9e,9g,10,11,17,21,24,30,31,38,McN/36,Tmp</w:t>
            </w:r>
          </w:p>
        </w:tc>
      </w:tr>
      <w:tr w:rsidR="00091593" w:rsidRPr="00EA4A82" w14:paraId="48D97F20" w14:textId="77777777">
        <w:trPr>
          <w:trHeight w:val="267"/>
          <w:jc w:val="center"/>
        </w:trPr>
        <w:tc>
          <w:tcPr>
            <w:tcW w:w="916" w:type="dxa"/>
            <w:tcBorders>
              <w:top w:val="nil"/>
              <w:left w:val="nil"/>
              <w:bottom w:val="nil"/>
              <w:right w:val="nil"/>
            </w:tcBorders>
            <w:noWrap/>
            <w:vAlign w:val="bottom"/>
          </w:tcPr>
          <w:p w14:paraId="6776159E" w14:textId="77777777" w:rsidR="00091593" w:rsidRPr="00091593" w:rsidRDefault="00091593" w:rsidP="00E80035">
            <w:pPr>
              <w:rPr>
                <w:color w:val="000000"/>
                <w:sz w:val="20"/>
                <w:szCs w:val="20"/>
              </w:rPr>
            </w:pPr>
            <w:r w:rsidRPr="00091593">
              <w:rPr>
                <w:color w:val="000000"/>
                <w:sz w:val="20"/>
                <w:szCs w:val="20"/>
              </w:rPr>
              <w:t>TTTSK</w:t>
            </w:r>
          </w:p>
        </w:tc>
        <w:tc>
          <w:tcPr>
            <w:tcW w:w="1530" w:type="dxa"/>
            <w:tcBorders>
              <w:top w:val="nil"/>
              <w:left w:val="nil"/>
              <w:bottom w:val="nil"/>
              <w:right w:val="nil"/>
            </w:tcBorders>
            <w:noWrap/>
            <w:vAlign w:val="bottom"/>
          </w:tcPr>
          <w:p w14:paraId="38284576" w14:textId="77777777" w:rsidR="00091593" w:rsidRPr="00091593" w:rsidRDefault="00091593" w:rsidP="00E80035">
            <w:pPr>
              <w:rPr>
                <w:color w:val="000000"/>
                <w:sz w:val="20"/>
                <w:szCs w:val="20"/>
              </w:rPr>
            </w:pPr>
            <w:r w:rsidRPr="00091593">
              <w:rPr>
                <w:color w:val="000000"/>
                <w:sz w:val="20"/>
                <w:szCs w:val="20"/>
              </w:rPr>
              <w:t>07 KEN 24-4</w:t>
            </w:r>
          </w:p>
        </w:tc>
        <w:tc>
          <w:tcPr>
            <w:tcW w:w="5400" w:type="dxa"/>
            <w:tcBorders>
              <w:top w:val="nil"/>
              <w:left w:val="nil"/>
              <w:bottom w:val="nil"/>
              <w:right w:val="nil"/>
            </w:tcBorders>
            <w:noWrap/>
            <w:vAlign w:val="bottom"/>
          </w:tcPr>
          <w:p w14:paraId="7BFD8B64" w14:textId="77777777" w:rsidR="00091593" w:rsidRPr="00091593" w:rsidRDefault="00091593" w:rsidP="00E80035">
            <w:pPr>
              <w:rPr>
                <w:color w:val="000000"/>
                <w:sz w:val="20"/>
                <w:szCs w:val="20"/>
                <w:lang w:val="pt-BR"/>
              </w:rPr>
            </w:pPr>
            <w:r w:rsidRPr="00091593">
              <w:rPr>
                <w:color w:val="000000"/>
                <w:sz w:val="20"/>
                <w:szCs w:val="20"/>
                <w:lang w:val="pt-BR"/>
              </w:rPr>
              <w:t>5,6,7b,8a,9a,9b,9d,9e,9g,10,11,17,21,30,31,36,38,McN/24,Tmp</w:t>
            </w:r>
          </w:p>
        </w:tc>
      </w:tr>
      <w:tr w:rsidR="00091593" w:rsidRPr="00EA4A82" w14:paraId="510A92A5" w14:textId="77777777">
        <w:trPr>
          <w:trHeight w:val="267"/>
          <w:jc w:val="center"/>
        </w:trPr>
        <w:tc>
          <w:tcPr>
            <w:tcW w:w="916" w:type="dxa"/>
            <w:tcBorders>
              <w:top w:val="nil"/>
              <w:left w:val="nil"/>
              <w:bottom w:val="nil"/>
              <w:right w:val="nil"/>
            </w:tcBorders>
            <w:noWrap/>
            <w:vAlign w:val="bottom"/>
          </w:tcPr>
          <w:p w14:paraId="5AEEDBF2" w14:textId="77777777" w:rsidR="00091593" w:rsidRPr="00091593" w:rsidRDefault="00091593" w:rsidP="00E80035">
            <w:pPr>
              <w:rPr>
                <w:color w:val="000000"/>
                <w:sz w:val="20"/>
                <w:szCs w:val="20"/>
              </w:rPr>
            </w:pPr>
            <w:r w:rsidRPr="00091593">
              <w:rPr>
                <w:color w:val="000000"/>
                <w:sz w:val="20"/>
                <w:szCs w:val="20"/>
              </w:rPr>
              <w:t>TRTTF</w:t>
            </w:r>
          </w:p>
        </w:tc>
        <w:tc>
          <w:tcPr>
            <w:tcW w:w="1530" w:type="dxa"/>
            <w:tcBorders>
              <w:top w:val="nil"/>
              <w:left w:val="nil"/>
              <w:bottom w:val="nil"/>
              <w:right w:val="nil"/>
            </w:tcBorders>
            <w:noWrap/>
            <w:vAlign w:val="bottom"/>
          </w:tcPr>
          <w:p w14:paraId="1878AD48" w14:textId="77777777" w:rsidR="00091593" w:rsidRPr="00091593" w:rsidRDefault="00091593" w:rsidP="00E80035">
            <w:pPr>
              <w:rPr>
                <w:color w:val="000000"/>
                <w:sz w:val="20"/>
                <w:szCs w:val="20"/>
              </w:rPr>
            </w:pPr>
            <w:r w:rsidRPr="00091593">
              <w:rPr>
                <w:color w:val="000000"/>
                <w:sz w:val="20"/>
                <w:szCs w:val="20"/>
              </w:rPr>
              <w:t>06 YEM 34-1</w:t>
            </w:r>
          </w:p>
        </w:tc>
        <w:tc>
          <w:tcPr>
            <w:tcW w:w="5400" w:type="dxa"/>
            <w:tcBorders>
              <w:top w:val="nil"/>
              <w:left w:val="nil"/>
              <w:bottom w:val="nil"/>
              <w:right w:val="nil"/>
            </w:tcBorders>
            <w:noWrap/>
            <w:vAlign w:val="bottom"/>
          </w:tcPr>
          <w:p w14:paraId="689C58E1" w14:textId="77777777" w:rsidR="00091593" w:rsidRPr="00091593" w:rsidRDefault="00091593" w:rsidP="00E80035">
            <w:pPr>
              <w:rPr>
                <w:color w:val="000000"/>
                <w:sz w:val="20"/>
                <w:szCs w:val="20"/>
                <w:lang w:val="pt-BR"/>
              </w:rPr>
            </w:pPr>
            <w:r w:rsidRPr="00091593">
              <w:rPr>
                <w:color w:val="000000"/>
                <w:sz w:val="20"/>
                <w:szCs w:val="20"/>
                <w:lang w:val="pt-BR"/>
              </w:rPr>
              <w:t>5,6,7b,9a,9b,9d,9e,9g,10,11,17,21,30,36,38,McN,Tmp/8a,24,31</w:t>
            </w:r>
          </w:p>
        </w:tc>
      </w:tr>
      <w:tr w:rsidR="00091593" w:rsidRPr="00EA4A82" w14:paraId="05CEF82E" w14:textId="77777777">
        <w:trPr>
          <w:trHeight w:val="267"/>
          <w:jc w:val="center"/>
        </w:trPr>
        <w:tc>
          <w:tcPr>
            <w:tcW w:w="916" w:type="dxa"/>
            <w:tcBorders>
              <w:top w:val="nil"/>
              <w:left w:val="nil"/>
              <w:bottom w:val="nil"/>
              <w:right w:val="nil"/>
            </w:tcBorders>
            <w:noWrap/>
            <w:vAlign w:val="bottom"/>
          </w:tcPr>
          <w:p w14:paraId="1DA894CB" w14:textId="77777777" w:rsidR="00091593" w:rsidRPr="00091593" w:rsidRDefault="00091593" w:rsidP="00E80035">
            <w:pPr>
              <w:rPr>
                <w:color w:val="000000"/>
                <w:sz w:val="20"/>
                <w:szCs w:val="20"/>
              </w:rPr>
            </w:pPr>
            <w:r w:rsidRPr="00091593">
              <w:rPr>
                <w:color w:val="000000"/>
                <w:sz w:val="20"/>
                <w:szCs w:val="20"/>
              </w:rPr>
              <w:t>TPMKC</w:t>
            </w:r>
          </w:p>
        </w:tc>
        <w:tc>
          <w:tcPr>
            <w:tcW w:w="1530" w:type="dxa"/>
            <w:tcBorders>
              <w:top w:val="nil"/>
              <w:left w:val="nil"/>
              <w:bottom w:val="nil"/>
              <w:right w:val="nil"/>
            </w:tcBorders>
            <w:noWrap/>
            <w:vAlign w:val="bottom"/>
          </w:tcPr>
          <w:p w14:paraId="6760E2D8" w14:textId="77777777" w:rsidR="00091593" w:rsidRPr="00091593" w:rsidRDefault="00091593" w:rsidP="00E80035">
            <w:pPr>
              <w:rPr>
                <w:color w:val="000000"/>
                <w:sz w:val="20"/>
                <w:szCs w:val="20"/>
              </w:rPr>
            </w:pPr>
            <w:r w:rsidRPr="00091593">
              <w:rPr>
                <w:color w:val="000000"/>
                <w:sz w:val="20"/>
                <w:szCs w:val="20"/>
              </w:rPr>
              <w:t>74 MN 1409</w:t>
            </w:r>
          </w:p>
        </w:tc>
        <w:tc>
          <w:tcPr>
            <w:tcW w:w="5400" w:type="dxa"/>
            <w:tcBorders>
              <w:top w:val="nil"/>
              <w:left w:val="nil"/>
              <w:bottom w:val="nil"/>
              <w:right w:val="nil"/>
            </w:tcBorders>
            <w:noWrap/>
            <w:vAlign w:val="bottom"/>
          </w:tcPr>
          <w:p w14:paraId="0AEB7407" w14:textId="77777777" w:rsidR="00091593" w:rsidRPr="00091593" w:rsidRDefault="00091593" w:rsidP="00E80035">
            <w:pPr>
              <w:rPr>
                <w:color w:val="000000"/>
                <w:sz w:val="20"/>
                <w:szCs w:val="20"/>
                <w:lang w:val="pt-BR"/>
              </w:rPr>
            </w:pPr>
            <w:r w:rsidRPr="00091593">
              <w:rPr>
                <w:color w:val="000000"/>
                <w:sz w:val="20"/>
                <w:szCs w:val="20"/>
                <w:lang w:val="pt-BR"/>
              </w:rPr>
              <w:t>5,7b,8a,9d,9e,9g,10,11,17,21,36,McN,Tmp/6,9a,9b,24,30,31,38</w:t>
            </w:r>
          </w:p>
        </w:tc>
      </w:tr>
      <w:tr w:rsidR="00091593" w:rsidRPr="00EA4A82" w14:paraId="0E2287C9" w14:textId="77777777">
        <w:trPr>
          <w:trHeight w:val="267"/>
          <w:jc w:val="center"/>
        </w:trPr>
        <w:tc>
          <w:tcPr>
            <w:tcW w:w="916" w:type="dxa"/>
            <w:tcBorders>
              <w:top w:val="nil"/>
              <w:left w:val="nil"/>
              <w:bottom w:val="nil"/>
              <w:right w:val="nil"/>
            </w:tcBorders>
            <w:noWrap/>
            <w:vAlign w:val="bottom"/>
          </w:tcPr>
          <w:p w14:paraId="7013A2B2" w14:textId="77777777" w:rsidR="00091593" w:rsidRPr="00091593" w:rsidRDefault="00091593" w:rsidP="00E80035">
            <w:pPr>
              <w:rPr>
                <w:color w:val="000000"/>
                <w:sz w:val="20"/>
                <w:szCs w:val="20"/>
              </w:rPr>
            </w:pPr>
            <w:r w:rsidRPr="00091593">
              <w:rPr>
                <w:color w:val="000000"/>
                <w:sz w:val="20"/>
                <w:szCs w:val="20"/>
              </w:rPr>
              <w:t>TTTTF</w:t>
            </w:r>
          </w:p>
        </w:tc>
        <w:tc>
          <w:tcPr>
            <w:tcW w:w="1530" w:type="dxa"/>
            <w:tcBorders>
              <w:top w:val="nil"/>
              <w:left w:val="nil"/>
              <w:bottom w:val="nil"/>
              <w:right w:val="nil"/>
            </w:tcBorders>
            <w:noWrap/>
            <w:vAlign w:val="bottom"/>
          </w:tcPr>
          <w:p w14:paraId="3C558A63" w14:textId="77777777" w:rsidR="00091593" w:rsidRPr="00091593" w:rsidRDefault="00091593" w:rsidP="00E80035">
            <w:pPr>
              <w:rPr>
                <w:color w:val="000000"/>
                <w:sz w:val="20"/>
                <w:szCs w:val="20"/>
              </w:rPr>
            </w:pPr>
            <w:r w:rsidRPr="00091593">
              <w:rPr>
                <w:color w:val="000000"/>
                <w:sz w:val="20"/>
                <w:szCs w:val="20"/>
              </w:rPr>
              <w:t>01MN84A-1-2</w:t>
            </w:r>
          </w:p>
        </w:tc>
        <w:tc>
          <w:tcPr>
            <w:tcW w:w="5400" w:type="dxa"/>
            <w:tcBorders>
              <w:top w:val="nil"/>
              <w:left w:val="nil"/>
              <w:bottom w:val="nil"/>
              <w:right w:val="nil"/>
            </w:tcBorders>
            <w:noWrap/>
            <w:vAlign w:val="bottom"/>
          </w:tcPr>
          <w:p w14:paraId="38AADE65" w14:textId="77777777" w:rsidR="00091593" w:rsidRPr="00091593" w:rsidRDefault="00091593" w:rsidP="00E80035">
            <w:pPr>
              <w:rPr>
                <w:color w:val="000000"/>
                <w:sz w:val="20"/>
                <w:szCs w:val="20"/>
                <w:lang w:val="pt-BR"/>
              </w:rPr>
            </w:pPr>
            <w:r w:rsidRPr="00091593">
              <w:rPr>
                <w:color w:val="000000"/>
                <w:sz w:val="20"/>
                <w:szCs w:val="20"/>
                <w:lang w:val="pt-BR"/>
              </w:rPr>
              <w:t>5,6,7b,8a,9a,9b,9d,9e,9g,10,11,17,21,30,36,38,McN,Tmp/24,31</w:t>
            </w:r>
          </w:p>
        </w:tc>
      </w:tr>
      <w:tr w:rsidR="00091593" w:rsidRPr="00EA4A82" w14:paraId="30B36100" w14:textId="77777777">
        <w:trPr>
          <w:trHeight w:val="267"/>
          <w:jc w:val="center"/>
        </w:trPr>
        <w:tc>
          <w:tcPr>
            <w:tcW w:w="916" w:type="dxa"/>
            <w:tcBorders>
              <w:top w:val="nil"/>
              <w:left w:val="nil"/>
              <w:bottom w:val="nil"/>
              <w:right w:val="nil"/>
            </w:tcBorders>
            <w:noWrap/>
            <w:vAlign w:val="bottom"/>
          </w:tcPr>
          <w:p w14:paraId="5DBFDB3F" w14:textId="77777777" w:rsidR="00091593" w:rsidRPr="00091593" w:rsidRDefault="00091593" w:rsidP="00E80035">
            <w:pPr>
              <w:rPr>
                <w:color w:val="000000"/>
                <w:sz w:val="20"/>
                <w:szCs w:val="20"/>
              </w:rPr>
            </w:pPr>
            <w:r w:rsidRPr="00091593">
              <w:rPr>
                <w:color w:val="000000"/>
                <w:sz w:val="20"/>
                <w:szCs w:val="20"/>
              </w:rPr>
              <w:t>QTHJC</w:t>
            </w:r>
          </w:p>
        </w:tc>
        <w:tc>
          <w:tcPr>
            <w:tcW w:w="1530" w:type="dxa"/>
            <w:tcBorders>
              <w:top w:val="nil"/>
              <w:left w:val="nil"/>
              <w:bottom w:val="nil"/>
              <w:right w:val="nil"/>
            </w:tcBorders>
            <w:noWrap/>
            <w:vAlign w:val="bottom"/>
          </w:tcPr>
          <w:p w14:paraId="244AE6B1" w14:textId="77777777" w:rsidR="00091593" w:rsidRPr="00091593" w:rsidRDefault="00091593" w:rsidP="00E80035">
            <w:pPr>
              <w:rPr>
                <w:color w:val="000000"/>
                <w:sz w:val="20"/>
                <w:szCs w:val="20"/>
              </w:rPr>
            </w:pPr>
            <w:r w:rsidRPr="00091593">
              <w:rPr>
                <w:color w:val="000000"/>
                <w:sz w:val="20"/>
                <w:szCs w:val="20"/>
              </w:rPr>
              <w:t>75 ND 717-C</w:t>
            </w:r>
          </w:p>
        </w:tc>
        <w:tc>
          <w:tcPr>
            <w:tcW w:w="5400" w:type="dxa"/>
            <w:tcBorders>
              <w:top w:val="nil"/>
              <w:left w:val="nil"/>
              <w:bottom w:val="nil"/>
              <w:right w:val="nil"/>
            </w:tcBorders>
            <w:noWrap/>
            <w:vAlign w:val="bottom"/>
          </w:tcPr>
          <w:p w14:paraId="6880CFDE" w14:textId="77777777" w:rsidR="00091593" w:rsidRPr="00091593" w:rsidRDefault="00091593" w:rsidP="00E80035">
            <w:pPr>
              <w:rPr>
                <w:color w:val="000000"/>
                <w:sz w:val="20"/>
                <w:szCs w:val="20"/>
                <w:lang w:val="pt-BR"/>
              </w:rPr>
            </w:pPr>
            <w:r w:rsidRPr="00091593">
              <w:rPr>
                <w:color w:val="000000"/>
                <w:sz w:val="20"/>
                <w:szCs w:val="20"/>
                <w:lang w:val="pt-BR"/>
              </w:rPr>
              <w:t>5,6,8a,9b,9d,9g,10,11,17,21,McN/9a,9e,7b,24,30,31,36,38,Tmp</w:t>
            </w:r>
          </w:p>
        </w:tc>
      </w:tr>
      <w:tr w:rsidR="00091593" w:rsidRPr="00EA4A82" w14:paraId="0AB14622" w14:textId="77777777">
        <w:trPr>
          <w:trHeight w:val="267"/>
          <w:jc w:val="center"/>
        </w:trPr>
        <w:tc>
          <w:tcPr>
            <w:tcW w:w="916" w:type="dxa"/>
            <w:tcBorders>
              <w:top w:val="nil"/>
              <w:left w:val="nil"/>
              <w:bottom w:val="nil"/>
              <w:right w:val="nil"/>
            </w:tcBorders>
            <w:noWrap/>
            <w:vAlign w:val="bottom"/>
          </w:tcPr>
          <w:p w14:paraId="6C9CFF4F" w14:textId="77777777" w:rsidR="00091593" w:rsidRPr="00091593" w:rsidRDefault="00091593" w:rsidP="00E80035">
            <w:pPr>
              <w:rPr>
                <w:color w:val="000000"/>
                <w:sz w:val="20"/>
                <w:szCs w:val="20"/>
              </w:rPr>
            </w:pPr>
            <w:r w:rsidRPr="00091593">
              <w:rPr>
                <w:color w:val="000000"/>
                <w:sz w:val="20"/>
                <w:szCs w:val="20"/>
              </w:rPr>
              <w:t>RKQQ</w:t>
            </w:r>
          </w:p>
        </w:tc>
        <w:tc>
          <w:tcPr>
            <w:tcW w:w="1530" w:type="dxa"/>
            <w:tcBorders>
              <w:top w:val="nil"/>
              <w:left w:val="nil"/>
              <w:bottom w:val="nil"/>
              <w:right w:val="nil"/>
            </w:tcBorders>
            <w:noWrap/>
            <w:vAlign w:val="bottom"/>
          </w:tcPr>
          <w:p w14:paraId="5DFB7062" w14:textId="77777777" w:rsidR="00091593" w:rsidRPr="00091593" w:rsidRDefault="00091593" w:rsidP="00E80035">
            <w:pPr>
              <w:rPr>
                <w:color w:val="000000"/>
                <w:sz w:val="20"/>
                <w:szCs w:val="20"/>
              </w:rPr>
            </w:pPr>
            <w:r w:rsidRPr="00091593">
              <w:rPr>
                <w:sz w:val="20"/>
                <w:szCs w:val="20"/>
              </w:rPr>
              <w:t>99KS76A</w:t>
            </w:r>
          </w:p>
        </w:tc>
        <w:tc>
          <w:tcPr>
            <w:tcW w:w="5400" w:type="dxa"/>
            <w:tcBorders>
              <w:top w:val="nil"/>
              <w:left w:val="nil"/>
              <w:bottom w:val="nil"/>
              <w:right w:val="nil"/>
            </w:tcBorders>
            <w:noWrap/>
            <w:vAlign w:val="bottom"/>
          </w:tcPr>
          <w:p w14:paraId="12135504" w14:textId="77777777" w:rsidR="00091593" w:rsidRPr="00091593" w:rsidRDefault="00091593" w:rsidP="00E80035">
            <w:pPr>
              <w:rPr>
                <w:color w:val="000000"/>
                <w:sz w:val="20"/>
                <w:szCs w:val="20"/>
                <w:lang w:val="pt-BR"/>
              </w:rPr>
            </w:pPr>
            <w:r w:rsidRPr="00091593">
              <w:rPr>
                <w:color w:val="000000"/>
                <w:sz w:val="20"/>
                <w:szCs w:val="20"/>
                <w:lang w:val="pt-BR"/>
              </w:rPr>
              <w:t>5,6,7b,8a,9a,9b,9d,9g,21,36/9e,10,11,17,30,Tmp</w:t>
            </w:r>
          </w:p>
        </w:tc>
      </w:tr>
      <w:tr w:rsidR="004E5BC2" w:rsidRPr="00EA4A82" w14:paraId="5FE8AD1F" w14:textId="77777777">
        <w:trPr>
          <w:trHeight w:val="267"/>
          <w:jc w:val="center"/>
        </w:trPr>
        <w:tc>
          <w:tcPr>
            <w:tcW w:w="916" w:type="dxa"/>
            <w:tcBorders>
              <w:top w:val="nil"/>
              <w:left w:val="nil"/>
              <w:bottom w:val="nil"/>
              <w:right w:val="nil"/>
            </w:tcBorders>
            <w:noWrap/>
            <w:vAlign w:val="bottom"/>
          </w:tcPr>
          <w:p w14:paraId="4DDC4B5C" w14:textId="77777777" w:rsidR="004E5BC2" w:rsidRDefault="004E5BC2" w:rsidP="00E80035">
            <w:pPr>
              <w:rPr>
                <w:color w:val="000000"/>
                <w:sz w:val="20"/>
                <w:szCs w:val="20"/>
              </w:rPr>
            </w:pPr>
          </w:p>
          <w:p w14:paraId="1743ED6E" w14:textId="77777777" w:rsidR="004E5BC2" w:rsidRPr="00091593" w:rsidRDefault="004E5BC2" w:rsidP="00E80035">
            <w:pPr>
              <w:rPr>
                <w:color w:val="000000"/>
                <w:sz w:val="20"/>
                <w:szCs w:val="20"/>
              </w:rPr>
            </w:pPr>
          </w:p>
        </w:tc>
        <w:tc>
          <w:tcPr>
            <w:tcW w:w="1530" w:type="dxa"/>
            <w:tcBorders>
              <w:top w:val="nil"/>
              <w:left w:val="nil"/>
              <w:bottom w:val="nil"/>
              <w:right w:val="nil"/>
            </w:tcBorders>
            <w:noWrap/>
            <w:vAlign w:val="bottom"/>
          </w:tcPr>
          <w:p w14:paraId="23F842BF" w14:textId="77777777" w:rsidR="004E5BC2" w:rsidRPr="00091593" w:rsidRDefault="004E5BC2" w:rsidP="00E80035">
            <w:pPr>
              <w:rPr>
                <w:sz w:val="20"/>
                <w:szCs w:val="20"/>
              </w:rPr>
            </w:pPr>
          </w:p>
        </w:tc>
        <w:tc>
          <w:tcPr>
            <w:tcW w:w="5400" w:type="dxa"/>
            <w:tcBorders>
              <w:top w:val="nil"/>
              <w:left w:val="nil"/>
              <w:bottom w:val="nil"/>
              <w:right w:val="nil"/>
            </w:tcBorders>
            <w:noWrap/>
            <w:vAlign w:val="bottom"/>
          </w:tcPr>
          <w:p w14:paraId="06254C31" w14:textId="77777777" w:rsidR="004E5BC2" w:rsidRPr="00091593" w:rsidRDefault="004E5BC2" w:rsidP="00E80035">
            <w:pPr>
              <w:rPr>
                <w:color w:val="000000"/>
                <w:sz w:val="20"/>
                <w:szCs w:val="20"/>
                <w:lang w:val="pt-BR"/>
              </w:rPr>
            </w:pPr>
          </w:p>
        </w:tc>
      </w:tr>
    </w:tbl>
    <w:p w14:paraId="7C465660" w14:textId="77777777" w:rsidR="008054FA" w:rsidRDefault="008054FA"/>
    <w:p w14:paraId="316C9218" w14:textId="77777777" w:rsidR="00D61666" w:rsidRDefault="004E5BC2" w:rsidP="00E712E7">
      <w:r>
        <w:br w:type="page"/>
      </w:r>
      <w:r w:rsidR="00D61666">
        <w:rPr>
          <w:b/>
          <w:bCs/>
        </w:rPr>
        <w:t>Table 2.</w:t>
      </w:r>
      <w:r w:rsidR="00D61666">
        <w:t xml:space="preserve">  Percentages of W. J. Sando accessions resistant, heterogeneous, and susceptible to 8 races of </w:t>
      </w:r>
      <w:r w:rsidR="00D61666">
        <w:rPr>
          <w:i/>
          <w:iCs/>
        </w:rPr>
        <w:t>P. graminis</w:t>
      </w:r>
      <w:r w:rsidR="00D61666">
        <w:t xml:space="preserve"> f. sp. </w:t>
      </w:r>
      <w:r w:rsidR="00D61666">
        <w:rPr>
          <w:i/>
          <w:iCs/>
        </w:rPr>
        <w:t>tritici</w:t>
      </w:r>
      <w:r w:rsidR="00D61666">
        <w:t>. Totals are not equal due to lack of germination in some replications.</w:t>
      </w:r>
    </w:p>
    <w:p w14:paraId="2D2D67E1" w14:textId="77777777" w:rsidR="00F32ADA" w:rsidRDefault="00F32ADA" w:rsidP="00E712E7"/>
    <w:tbl>
      <w:tblPr>
        <w:tblW w:w="0" w:type="auto"/>
        <w:jc w:val="center"/>
        <w:tblInd w:w="2" w:type="dxa"/>
        <w:tblLook w:val="00A0" w:firstRow="1" w:lastRow="0" w:firstColumn="1" w:lastColumn="0" w:noHBand="0" w:noVBand="0"/>
      </w:tblPr>
      <w:tblGrid>
        <w:gridCol w:w="917"/>
        <w:gridCol w:w="672"/>
        <w:gridCol w:w="1216"/>
        <w:gridCol w:w="1383"/>
        <w:gridCol w:w="1316"/>
      </w:tblGrid>
      <w:tr w:rsidR="00D61666" w:rsidRPr="002829C3" w14:paraId="026437BC" w14:textId="77777777">
        <w:trPr>
          <w:trHeight w:val="300"/>
          <w:jc w:val="center"/>
        </w:trPr>
        <w:tc>
          <w:tcPr>
            <w:tcW w:w="0" w:type="auto"/>
            <w:tcBorders>
              <w:top w:val="nil"/>
              <w:left w:val="nil"/>
              <w:bottom w:val="single" w:sz="8" w:space="0" w:color="auto"/>
              <w:right w:val="nil"/>
            </w:tcBorders>
            <w:noWrap/>
            <w:vAlign w:val="center"/>
          </w:tcPr>
          <w:p w14:paraId="41F6EF51" w14:textId="77777777" w:rsidR="00D61666" w:rsidRPr="00E712E7" w:rsidRDefault="00D61666" w:rsidP="00D61666">
            <w:pPr>
              <w:rPr>
                <w:b/>
                <w:bCs/>
                <w:color w:val="000000"/>
                <w:sz w:val="20"/>
                <w:szCs w:val="20"/>
              </w:rPr>
            </w:pPr>
            <w:r w:rsidRPr="00E712E7">
              <w:rPr>
                <w:b/>
                <w:bCs/>
                <w:color w:val="000000"/>
                <w:sz w:val="20"/>
                <w:szCs w:val="20"/>
              </w:rPr>
              <w:t>Race</w:t>
            </w:r>
          </w:p>
        </w:tc>
        <w:tc>
          <w:tcPr>
            <w:tcW w:w="0" w:type="auto"/>
            <w:tcBorders>
              <w:top w:val="nil"/>
              <w:left w:val="nil"/>
              <w:bottom w:val="single" w:sz="8" w:space="0" w:color="auto"/>
              <w:right w:val="nil"/>
            </w:tcBorders>
            <w:noWrap/>
            <w:vAlign w:val="center"/>
          </w:tcPr>
          <w:p w14:paraId="3947C254" w14:textId="77777777" w:rsidR="00D61666" w:rsidRPr="00E712E7" w:rsidRDefault="00D61666" w:rsidP="00D61666">
            <w:pPr>
              <w:rPr>
                <w:b/>
                <w:bCs/>
                <w:color w:val="000000"/>
                <w:sz w:val="20"/>
                <w:szCs w:val="20"/>
              </w:rPr>
            </w:pPr>
            <w:r w:rsidRPr="00E712E7">
              <w:rPr>
                <w:b/>
                <w:bCs/>
                <w:color w:val="000000"/>
                <w:sz w:val="20"/>
                <w:szCs w:val="20"/>
              </w:rPr>
              <w:t>Total</w:t>
            </w:r>
          </w:p>
        </w:tc>
        <w:tc>
          <w:tcPr>
            <w:tcW w:w="0" w:type="auto"/>
            <w:tcBorders>
              <w:top w:val="nil"/>
              <w:left w:val="nil"/>
              <w:bottom w:val="single" w:sz="8" w:space="0" w:color="auto"/>
              <w:right w:val="nil"/>
            </w:tcBorders>
            <w:noWrap/>
            <w:vAlign w:val="center"/>
          </w:tcPr>
          <w:p w14:paraId="10F6EA6F" w14:textId="77777777" w:rsidR="00D61666" w:rsidRPr="00E712E7" w:rsidRDefault="00D61666" w:rsidP="00D61666">
            <w:pPr>
              <w:rPr>
                <w:b/>
                <w:bCs/>
                <w:color w:val="000000"/>
                <w:sz w:val="20"/>
                <w:szCs w:val="20"/>
              </w:rPr>
            </w:pPr>
            <w:r w:rsidRPr="00E712E7">
              <w:rPr>
                <w:b/>
                <w:bCs/>
                <w:color w:val="000000"/>
                <w:sz w:val="20"/>
                <w:szCs w:val="20"/>
              </w:rPr>
              <w:t>Resistant</w:t>
            </w:r>
          </w:p>
        </w:tc>
        <w:tc>
          <w:tcPr>
            <w:tcW w:w="0" w:type="auto"/>
            <w:tcBorders>
              <w:top w:val="nil"/>
              <w:left w:val="nil"/>
              <w:bottom w:val="single" w:sz="8" w:space="0" w:color="auto"/>
              <w:right w:val="nil"/>
            </w:tcBorders>
            <w:noWrap/>
            <w:vAlign w:val="center"/>
          </w:tcPr>
          <w:p w14:paraId="6B8C5699" w14:textId="77777777" w:rsidR="00D61666" w:rsidRPr="00E712E7" w:rsidRDefault="00D61666" w:rsidP="00D61666">
            <w:pPr>
              <w:rPr>
                <w:b/>
                <w:bCs/>
                <w:color w:val="000000"/>
                <w:sz w:val="20"/>
                <w:szCs w:val="20"/>
              </w:rPr>
            </w:pPr>
            <w:r w:rsidRPr="00E712E7">
              <w:rPr>
                <w:b/>
                <w:bCs/>
                <w:color w:val="000000"/>
                <w:sz w:val="20"/>
                <w:szCs w:val="20"/>
              </w:rPr>
              <w:t>Heterozygous</w:t>
            </w:r>
          </w:p>
        </w:tc>
        <w:tc>
          <w:tcPr>
            <w:tcW w:w="0" w:type="auto"/>
            <w:tcBorders>
              <w:top w:val="nil"/>
              <w:left w:val="nil"/>
              <w:bottom w:val="single" w:sz="8" w:space="0" w:color="auto"/>
              <w:right w:val="nil"/>
            </w:tcBorders>
            <w:noWrap/>
            <w:vAlign w:val="center"/>
          </w:tcPr>
          <w:p w14:paraId="01E32738" w14:textId="77777777" w:rsidR="00D61666" w:rsidRPr="00E712E7" w:rsidRDefault="00D61666" w:rsidP="00D61666">
            <w:pPr>
              <w:rPr>
                <w:b/>
                <w:bCs/>
                <w:color w:val="000000"/>
                <w:sz w:val="20"/>
                <w:szCs w:val="20"/>
              </w:rPr>
            </w:pPr>
            <w:r w:rsidRPr="00E712E7">
              <w:rPr>
                <w:b/>
                <w:bCs/>
                <w:color w:val="000000"/>
                <w:sz w:val="20"/>
                <w:szCs w:val="20"/>
              </w:rPr>
              <w:t>Susceptible</w:t>
            </w:r>
          </w:p>
        </w:tc>
      </w:tr>
      <w:tr w:rsidR="00D61666" w:rsidRPr="002829C3" w14:paraId="3D236B91" w14:textId="77777777">
        <w:trPr>
          <w:trHeight w:val="280"/>
          <w:jc w:val="center"/>
        </w:trPr>
        <w:tc>
          <w:tcPr>
            <w:tcW w:w="0" w:type="auto"/>
            <w:tcBorders>
              <w:top w:val="nil"/>
              <w:left w:val="nil"/>
              <w:bottom w:val="nil"/>
              <w:right w:val="nil"/>
            </w:tcBorders>
            <w:noWrap/>
            <w:vAlign w:val="center"/>
          </w:tcPr>
          <w:p w14:paraId="59BAD71A" w14:textId="77777777" w:rsidR="00D61666" w:rsidRPr="00E712E7" w:rsidRDefault="00D61666" w:rsidP="00D61666">
            <w:pPr>
              <w:rPr>
                <w:color w:val="000000"/>
                <w:sz w:val="20"/>
                <w:szCs w:val="20"/>
              </w:rPr>
            </w:pPr>
            <w:r w:rsidRPr="00E712E7">
              <w:rPr>
                <w:color w:val="000000"/>
                <w:sz w:val="20"/>
                <w:szCs w:val="20"/>
              </w:rPr>
              <w:t>TTKSK</w:t>
            </w:r>
          </w:p>
        </w:tc>
        <w:tc>
          <w:tcPr>
            <w:tcW w:w="0" w:type="auto"/>
            <w:tcBorders>
              <w:top w:val="nil"/>
              <w:left w:val="nil"/>
              <w:bottom w:val="nil"/>
              <w:right w:val="nil"/>
            </w:tcBorders>
            <w:noWrap/>
            <w:vAlign w:val="center"/>
          </w:tcPr>
          <w:p w14:paraId="6FDAECEF" w14:textId="77777777" w:rsidR="00D61666" w:rsidRPr="00E712E7" w:rsidRDefault="00D61666" w:rsidP="00D61666">
            <w:pPr>
              <w:rPr>
                <w:color w:val="000000"/>
                <w:sz w:val="20"/>
                <w:szCs w:val="20"/>
              </w:rPr>
            </w:pPr>
            <w:r w:rsidRPr="00E712E7">
              <w:rPr>
                <w:color w:val="000000"/>
                <w:sz w:val="20"/>
                <w:szCs w:val="20"/>
              </w:rPr>
              <w:t>546</w:t>
            </w:r>
          </w:p>
        </w:tc>
        <w:tc>
          <w:tcPr>
            <w:tcW w:w="0" w:type="auto"/>
            <w:tcBorders>
              <w:top w:val="nil"/>
              <w:left w:val="nil"/>
              <w:bottom w:val="nil"/>
              <w:right w:val="nil"/>
            </w:tcBorders>
            <w:noWrap/>
            <w:vAlign w:val="center"/>
          </w:tcPr>
          <w:p w14:paraId="3CC085FC" w14:textId="77777777" w:rsidR="00D61666" w:rsidRPr="00E712E7" w:rsidRDefault="00D61666" w:rsidP="00D61666">
            <w:pPr>
              <w:rPr>
                <w:color w:val="000000"/>
                <w:sz w:val="20"/>
                <w:szCs w:val="20"/>
              </w:rPr>
            </w:pPr>
            <w:r w:rsidRPr="00E712E7">
              <w:rPr>
                <w:color w:val="000000"/>
                <w:sz w:val="20"/>
                <w:szCs w:val="20"/>
              </w:rPr>
              <w:t>64 (11.72%)</w:t>
            </w:r>
          </w:p>
        </w:tc>
        <w:tc>
          <w:tcPr>
            <w:tcW w:w="0" w:type="auto"/>
            <w:tcBorders>
              <w:top w:val="nil"/>
              <w:left w:val="nil"/>
              <w:bottom w:val="nil"/>
              <w:right w:val="nil"/>
            </w:tcBorders>
            <w:noWrap/>
            <w:vAlign w:val="center"/>
          </w:tcPr>
          <w:p w14:paraId="40E0E372" w14:textId="77777777" w:rsidR="00D61666" w:rsidRPr="00E712E7" w:rsidRDefault="00D61666" w:rsidP="00D61666">
            <w:pPr>
              <w:rPr>
                <w:color w:val="000000"/>
                <w:sz w:val="20"/>
                <w:szCs w:val="20"/>
              </w:rPr>
            </w:pPr>
            <w:r w:rsidRPr="00E712E7">
              <w:rPr>
                <w:color w:val="000000"/>
                <w:sz w:val="20"/>
                <w:szCs w:val="20"/>
              </w:rPr>
              <w:t>67 (12.27%)</w:t>
            </w:r>
          </w:p>
        </w:tc>
        <w:tc>
          <w:tcPr>
            <w:tcW w:w="0" w:type="auto"/>
            <w:tcBorders>
              <w:top w:val="nil"/>
              <w:left w:val="nil"/>
              <w:bottom w:val="nil"/>
              <w:right w:val="nil"/>
            </w:tcBorders>
            <w:noWrap/>
            <w:vAlign w:val="center"/>
          </w:tcPr>
          <w:p w14:paraId="0E827086" w14:textId="77777777" w:rsidR="00D61666" w:rsidRPr="00E712E7" w:rsidRDefault="00D61666" w:rsidP="00D61666">
            <w:pPr>
              <w:rPr>
                <w:color w:val="000000"/>
                <w:sz w:val="20"/>
                <w:szCs w:val="20"/>
              </w:rPr>
            </w:pPr>
            <w:r w:rsidRPr="00E712E7">
              <w:rPr>
                <w:color w:val="000000"/>
                <w:sz w:val="20"/>
                <w:szCs w:val="20"/>
              </w:rPr>
              <w:t>415 (76.01%)</w:t>
            </w:r>
          </w:p>
        </w:tc>
      </w:tr>
      <w:tr w:rsidR="00D61666" w:rsidRPr="002829C3" w14:paraId="7D170A12" w14:textId="77777777">
        <w:trPr>
          <w:trHeight w:val="280"/>
          <w:jc w:val="center"/>
        </w:trPr>
        <w:tc>
          <w:tcPr>
            <w:tcW w:w="0" w:type="auto"/>
            <w:tcBorders>
              <w:top w:val="nil"/>
              <w:left w:val="nil"/>
              <w:bottom w:val="nil"/>
              <w:right w:val="nil"/>
            </w:tcBorders>
            <w:noWrap/>
            <w:vAlign w:val="center"/>
          </w:tcPr>
          <w:p w14:paraId="12E27DEF" w14:textId="77777777" w:rsidR="00D61666" w:rsidRPr="00E712E7" w:rsidRDefault="00D61666" w:rsidP="00D61666">
            <w:pPr>
              <w:rPr>
                <w:color w:val="000000"/>
                <w:sz w:val="20"/>
                <w:szCs w:val="20"/>
              </w:rPr>
            </w:pPr>
            <w:r w:rsidRPr="00E712E7">
              <w:rPr>
                <w:color w:val="000000"/>
                <w:sz w:val="20"/>
                <w:szCs w:val="20"/>
              </w:rPr>
              <w:t>TTKST</w:t>
            </w:r>
          </w:p>
        </w:tc>
        <w:tc>
          <w:tcPr>
            <w:tcW w:w="0" w:type="auto"/>
            <w:tcBorders>
              <w:top w:val="nil"/>
              <w:left w:val="nil"/>
              <w:bottom w:val="nil"/>
              <w:right w:val="nil"/>
            </w:tcBorders>
            <w:noWrap/>
            <w:vAlign w:val="center"/>
          </w:tcPr>
          <w:p w14:paraId="1605EEA7" w14:textId="77777777" w:rsidR="00D61666" w:rsidRPr="00E712E7" w:rsidRDefault="00D61666" w:rsidP="00D61666">
            <w:pPr>
              <w:rPr>
                <w:color w:val="000000"/>
                <w:sz w:val="20"/>
                <w:szCs w:val="20"/>
              </w:rPr>
            </w:pPr>
            <w:r w:rsidRPr="00E712E7">
              <w:rPr>
                <w:color w:val="000000"/>
                <w:sz w:val="20"/>
                <w:szCs w:val="20"/>
              </w:rPr>
              <w:t>542</w:t>
            </w:r>
          </w:p>
        </w:tc>
        <w:tc>
          <w:tcPr>
            <w:tcW w:w="0" w:type="auto"/>
            <w:tcBorders>
              <w:top w:val="nil"/>
              <w:left w:val="nil"/>
              <w:bottom w:val="nil"/>
              <w:right w:val="nil"/>
            </w:tcBorders>
            <w:noWrap/>
            <w:vAlign w:val="center"/>
          </w:tcPr>
          <w:p w14:paraId="7CA13250" w14:textId="77777777" w:rsidR="00D61666" w:rsidRPr="00E712E7" w:rsidRDefault="00D61666" w:rsidP="00D61666">
            <w:pPr>
              <w:rPr>
                <w:color w:val="000000"/>
                <w:sz w:val="20"/>
                <w:szCs w:val="20"/>
              </w:rPr>
            </w:pPr>
            <w:r w:rsidRPr="00E712E7">
              <w:rPr>
                <w:color w:val="000000"/>
                <w:sz w:val="20"/>
                <w:szCs w:val="20"/>
              </w:rPr>
              <w:t>59 (10.89%)</w:t>
            </w:r>
          </w:p>
        </w:tc>
        <w:tc>
          <w:tcPr>
            <w:tcW w:w="0" w:type="auto"/>
            <w:tcBorders>
              <w:top w:val="nil"/>
              <w:left w:val="nil"/>
              <w:bottom w:val="nil"/>
              <w:right w:val="nil"/>
            </w:tcBorders>
            <w:noWrap/>
            <w:vAlign w:val="center"/>
          </w:tcPr>
          <w:p w14:paraId="4F14295D" w14:textId="77777777" w:rsidR="00D61666" w:rsidRPr="00E712E7" w:rsidRDefault="00D61666" w:rsidP="00D61666">
            <w:pPr>
              <w:rPr>
                <w:color w:val="000000"/>
                <w:sz w:val="20"/>
                <w:szCs w:val="20"/>
              </w:rPr>
            </w:pPr>
            <w:r w:rsidRPr="00E712E7">
              <w:rPr>
                <w:color w:val="000000"/>
                <w:sz w:val="20"/>
                <w:szCs w:val="20"/>
              </w:rPr>
              <w:t>70 (12.92%)</w:t>
            </w:r>
          </w:p>
        </w:tc>
        <w:tc>
          <w:tcPr>
            <w:tcW w:w="0" w:type="auto"/>
            <w:tcBorders>
              <w:top w:val="nil"/>
              <w:left w:val="nil"/>
              <w:bottom w:val="nil"/>
              <w:right w:val="nil"/>
            </w:tcBorders>
            <w:noWrap/>
            <w:vAlign w:val="center"/>
          </w:tcPr>
          <w:p w14:paraId="5383A9D4" w14:textId="77777777" w:rsidR="00D61666" w:rsidRPr="00E712E7" w:rsidRDefault="00D61666" w:rsidP="00D61666">
            <w:pPr>
              <w:rPr>
                <w:color w:val="000000"/>
                <w:sz w:val="20"/>
                <w:szCs w:val="20"/>
              </w:rPr>
            </w:pPr>
            <w:r w:rsidRPr="00E712E7">
              <w:rPr>
                <w:color w:val="000000"/>
                <w:sz w:val="20"/>
                <w:szCs w:val="20"/>
              </w:rPr>
              <w:t>413 (76.20%)</w:t>
            </w:r>
          </w:p>
        </w:tc>
      </w:tr>
      <w:tr w:rsidR="00D61666" w:rsidRPr="002829C3" w14:paraId="7AE936E9" w14:textId="77777777">
        <w:trPr>
          <w:trHeight w:val="280"/>
          <w:jc w:val="center"/>
        </w:trPr>
        <w:tc>
          <w:tcPr>
            <w:tcW w:w="0" w:type="auto"/>
            <w:tcBorders>
              <w:top w:val="nil"/>
              <w:left w:val="nil"/>
              <w:bottom w:val="nil"/>
              <w:right w:val="nil"/>
            </w:tcBorders>
            <w:noWrap/>
            <w:vAlign w:val="center"/>
          </w:tcPr>
          <w:p w14:paraId="77EA4F7E" w14:textId="77777777" w:rsidR="00D61666" w:rsidRPr="00E712E7" w:rsidRDefault="00D61666" w:rsidP="00D61666">
            <w:pPr>
              <w:rPr>
                <w:color w:val="000000"/>
                <w:sz w:val="20"/>
                <w:szCs w:val="20"/>
              </w:rPr>
            </w:pPr>
            <w:r w:rsidRPr="00E712E7">
              <w:rPr>
                <w:color w:val="000000"/>
                <w:sz w:val="20"/>
                <w:szCs w:val="20"/>
              </w:rPr>
              <w:t>TTTSK</w:t>
            </w:r>
          </w:p>
        </w:tc>
        <w:tc>
          <w:tcPr>
            <w:tcW w:w="0" w:type="auto"/>
            <w:tcBorders>
              <w:top w:val="nil"/>
              <w:left w:val="nil"/>
              <w:bottom w:val="nil"/>
              <w:right w:val="nil"/>
            </w:tcBorders>
            <w:noWrap/>
            <w:vAlign w:val="center"/>
          </w:tcPr>
          <w:p w14:paraId="72F897D2" w14:textId="77777777" w:rsidR="00D61666" w:rsidRPr="00E712E7" w:rsidRDefault="00D61666" w:rsidP="00D61666">
            <w:pPr>
              <w:rPr>
                <w:color w:val="000000"/>
                <w:sz w:val="20"/>
                <w:szCs w:val="20"/>
              </w:rPr>
            </w:pPr>
            <w:r w:rsidRPr="00E712E7">
              <w:rPr>
                <w:color w:val="000000"/>
                <w:sz w:val="20"/>
                <w:szCs w:val="20"/>
              </w:rPr>
              <w:t>544</w:t>
            </w:r>
          </w:p>
        </w:tc>
        <w:tc>
          <w:tcPr>
            <w:tcW w:w="0" w:type="auto"/>
            <w:tcBorders>
              <w:top w:val="nil"/>
              <w:left w:val="nil"/>
              <w:bottom w:val="nil"/>
              <w:right w:val="nil"/>
            </w:tcBorders>
            <w:noWrap/>
            <w:vAlign w:val="center"/>
          </w:tcPr>
          <w:p w14:paraId="45E547A7" w14:textId="77777777" w:rsidR="00D61666" w:rsidRPr="00E712E7" w:rsidRDefault="00D61666" w:rsidP="00D61666">
            <w:pPr>
              <w:rPr>
                <w:color w:val="000000"/>
                <w:sz w:val="20"/>
                <w:szCs w:val="20"/>
              </w:rPr>
            </w:pPr>
            <w:r w:rsidRPr="00E712E7">
              <w:rPr>
                <w:color w:val="000000"/>
                <w:sz w:val="20"/>
                <w:szCs w:val="20"/>
              </w:rPr>
              <w:t>52 (9.56%)</w:t>
            </w:r>
          </w:p>
        </w:tc>
        <w:tc>
          <w:tcPr>
            <w:tcW w:w="0" w:type="auto"/>
            <w:tcBorders>
              <w:top w:val="nil"/>
              <w:left w:val="nil"/>
              <w:bottom w:val="nil"/>
              <w:right w:val="nil"/>
            </w:tcBorders>
            <w:noWrap/>
            <w:vAlign w:val="center"/>
          </w:tcPr>
          <w:p w14:paraId="07FAAEF5" w14:textId="77777777" w:rsidR="00D61666" w:rsidRPr="00E712E7" w:rsidRDefault="00D61666" w:rsidP="00D61666">
            <w:pPr>
              <w:rPr>
                <w:color w:val="000000"/>
                <w:sz w:val="20"/>
                <w:szCs w:val="20"/>
              </w:rPr>
            </w:pPr>
            <w:r w:rsidRPr="00E712E7">
              <w:rPr>
                <w:color w:val="000000"/>
                <w:sz w:val="20"/>
                <w:szCs w:val="20"/>
              </w:rPr>
              <w:t>89 (16.36%)</w:t>
            </w:r>
          </w:p>
        </w:tc>
        <w:tc>
          <w:tcPr>
            <w:tcW w:w="0" w:type="auto"/>
            <w:tcBorders>
              <w:top w:val="nil"/>
              <w:left w:val="nil"/>
              <w:bottom w:val="nil"/>
              <w:right w:val="nil"/>
            </w:tcBorders>
            <w:noWrap/>
            <w:vAlign w:val="center"/>
          </w:tcPr>
          <w:p w14:paraId="3716A5F3" w14:textId="77777777" w:rsidR="00D61666" w:rsidRPr="00E712E7" w:rsidRDefault="00D61666" w:rsidP="00D61666">
            <w:pPr>
              <w:rPr>
                <w:color w:val="000000"/>
                <w:sz w:val="20"/>
                <w:szCs w:val="20"/>
              </w:rPr>
            </w:pPr>
            <w:r w:rsidRPr="00E712E7">
              <w:rPr>
                <w:color w:val="000000"/>
                <w:sz w:val="20"/>
                <w:szCs w:val="20"/>
              </w:rPr>
              <w:t>403 (74.08%)</w:t>
            </w:r>
          </w:p>
        </w:tc>
      </w:tr>
      <w:tr w:rsidR="00D61666" w:rsidRPr="002829C3" w14:paraId="3F8E2A7E" w14:textId="77777777">
        <w:trPr>
          <w:trHeight w:val="280"/>
          <w:jc w:val="center"/>
        </w:trPr>
        <w:tc>
          <w:tcPr>
            <w:tcW w:w="0" w:type="auto"/>
            <w:tcBorders>
              <w:top w:val="nil"/>
              <w:left w:val="nil"/>
              <w:bottom w:val="nil"/>
              <w:right w:val="nil"/>
            </w:tcBorders>
            <w:noWrap/>
            <w:vAlign w:val="center"/>
          </w:tcPr>
          <w:p w14:paraId="5FEC8E77" w14:textId="77777777" w:rsidR="00D61666" w:rsidRPr="00E712E7" w:rsidRDefault="00D61666" w:rsidP="00D61666">
            <w:pPr>
              <w:rPr>
                <w:color w:val="000000"/>
                <w:sz w:val="20"/>
                <w:szCs w:val="20"/>
              </w:rPr>
            </w:pPr>
            <w:r w:rsidRPr="00E712E7">
              <w:rPr>
                <w:color w:val="000000"/>
                <w:sz w:val="20"/>
                <w:szCs w:val="20"/>
              </w:rPr>
              <w:t>TRTTF</w:t>
            </w:r>
          </w:p>
        </w:tc>
        <w:tc>
          <w:tcPr>
            <w:tcW w:w="0" w:type="auto"/>
            <w:tcBorders>
              <w:top w:val="nil"/>
              <w:left w:val="nil"/>
              <w:bottom w:val="nil"/>
              <w:right w:val="nil"/>
            </w:tcBorders>
            <w:noWrap/>
            <w:vAlign w:val="center"/>
          </w:tcPr>
          <w:p w14:paraId="112254F5" w14:textId="77777777" w:rsidR="00D61666" w:rsidRPr="00E712E7" w:rsidRDefault="00D61666" w:rsidP="00D61666">
            <w:pPr>
              <w:rPr>
                <w:color w:val="000000"/>
                <w:sz w:val="20"/>
                <w:szCs w:val="20"/>
              </w:rPr>
            </w:pPr>
            <w:r w:rsidRPr="00E712E7">
              <w:rPr>
                <w:color w:val="000000"/>
                <w:sz w:val="20"/>
                <w:szCs w:val="20"/>
              </w:rPr>
              <w:t>544</w:t>
            </w:r>
          </w:p>
        </w:tc>
        <w:tc>
          <w:tcPr>
            <w:tcW w:w="0" w:type="auto"/>
            <w:tcBorders>
              <w:top w:val="nil"/>
              <w:left w:val="nil"/>
              <w:bottom w:val="nil"/>
              <w:right w:val="nil"/>
            </w:tcBorders>
            <w:noWrap/>
            <w:vAlign w:val="center"/>
          </w:tcPr>
          <w:p w14:paraId="6D21F9CB" w14:textId="77777777" w:rsidR="00D61666" w:rsidRPr="00E712E7" w:rsidRDefault="00D61666" w:rsidP="00D61666">
            <w:pPr>
              <w:rPr>
                <w:color w:val="000000"/>
                <w:sz w:val="20"/>
                <w:szCs w:val="20"/>
              </w:rPr>
            </w:pPr>
            <w:r w:rsidRPr="00E712E7">
              <w:rPr>
                <w:color w:val="000000"/>
                <w:sz w:val="20"/>
                <w:szCs w:val="20"/>
              </w:rPr>
              <w:t>25 (4.60%)</w:t>
            </w:r>
          </w:p>
        </w:tc>
        <w:tc>
          <w:tcPr>
            <w:tcW w:w="0" w:type="auto"/>
            <w:tcBorders>
              <w:top w:val="nil"/>
              <w:left w:val="nil"/>
              <w:bottom w:val="nil"/>
              <w:right w:val="nil"/>
            </w:tcBorders>
            <w:noWrap/>
            <w:vAlign w:val="center"/>
          </w:tcPr>
          <w:p w14:paraId="4B78C2D4" w14:textId="77777777" w:rsidR="00D61666" w:rsidRPr="00E712E7" w:rsidRDefault="00D61666" w:rsidP="00D61666">
            <w:pPr>
              <w:rPr>
                <w:color w:val="000000"/>
                <w:sz w:val="20"/>
                <w:szCs w:val="20"/>
              </w:rPr>
            </w:pPr>
            <w:r w:rsidRPr="00E712E7">
              <w:rPr>
                <w:color w:val="000000"/>
                <w:sz w:val="20"/>
                <w:szCs w:val="20"/>
              </w:rPr>
              <w:t>51 (9.38%)</w:t>
            </w:r>
          </w:p>
        </w:tc>
        <w:tc>
          <w:tcPr>
            <w:tcW w:w="0" w:type="auto"/>
            <w:tcBorders>
              <w:top w:val="nil"/>
              <w:left w:val="nil"/>
              <w:bottom w:val="nil"/>
              <w:right w:val="nil"/>
            </w:tcBorders>
            <w:noWrap/>
            <w:vAlign w:val="center"/>
          </w:tcPr>
          <w:p w14:paraId="72D71003" w14:textId="77777777" w:rsidR="00D61666" w:rsidRPr="00E712E7" w:rsidRDefault="00D61666" w:rsidP="00D61666">
            <w:pPr>
              <w:rPr>
                <w:color w:val="000000"/>
                <w:sz w:val="20"/>
                <w:szCs w:val="20"/>
              </w:rPr>
            </w:pPr>
            <w:r w:rsidRPr="00E712E7">
              <w:rPr>
                <w:color w:val="000000"/>
                <w:sz w:val="20"/>
                <w:szCs w:val="20"/>
              </w:rPr>
              <w:t>468 (86.03%)</w:t>
            </w:r>
          </w:p>
        </w:tc>
      </w:tr>
      <w:tr w:rsidR="00D61666" w:rsidRPr="002829C3" w14:paraId="0D871773" w14:textId="77777777">
        <w:trPr>
          <w:trHeight w:val="280"/>
          <w:jc w:val="center"/>
        </w:trPr>
        <w:tc>
          <w:tcPr>
            <w:tcW w:w="0" w:type="auto"/>
            <w:tcBorders>
              <w:top w:val="nil"/>
              <w:left w:val="nil"/>
              <w:bottom w:val="nil"/>
              <w:right w:val="nil"/>
            </w:tcBorders>
            <w:noWrap/>
            <w:vAlign w:val="center"/>
          </w:tcPr>
          <w:p w14:paraId="4C00F0B9" w14:textId="77777777" w:rsidR="00D61666" w:rsidRPr="00E712E7" w:rsidRDefault="00D61666" w:rsidP="00D61666">
            <w:pPr>
              <w:rPr>
                <w:color w:val="000000"/>
                <w:sz w:val="20"/>
                <w:szCs w:val="20"/>
              </w:rPr>
            </w:pPr>
            <w:r w:rsidRPr="00E712E7">
              <w:rPr>
                <w:color w:val="000000"/>
                <w:sz w:val="20"/>
                <w:szCs w:val="20"/>
              </w:rPr>
              <w:t>TTTTF</w:t>
            </w:r>
          </w:p>
        </w:tc>
        <w:tc>
          <w:tcPr>
            <w:tcW w:w="0" w:type="auto"/>
            <w:tcBorders>
              <w:top w:val="nil"/>
              <w:left w:val="nil"/>
              <w:bottom w:val="nil"/>
              <w:right w:val="nil"/>
            </w:tcBorders>
            <w:noWrap/>
            <w:vAlign w:val="center"/>
          </w:tcPr>
          <w:p w14:paraId="5B1FD7F3" w14:textId="77777777" w:rsidR="00D61666" w:rsidRPr="00E712E7" w:rsidRDefault="00D61666" w:rsidP="00D61666">
            <w:pPr>
              <w:rPr>
                <w:color w:val="000000"/>
                <w:sz w:val="20"/>
                <w:szCs w:val="20"/>
              </w:rPr>
            </w:pPr>
            <w:r w:rsidRPr="00E712E7">
              <w:rPr>
                <w:color w:val="000000"/>
                <w:sz w:val="20"/>
                <w:szCs w:val="20"/>
              </w:rPr>
              <w:t>545</w:t>
            </w:r>
          </w:p>
        </w:tc>
        <w:tc>
          <w:tcPr>
            <w:tcW w:w="0" w:type="auto"/>
            <w:tcBorders>
              <w:top w:val="nil"/>
              <w:left w:val="nil"/>
              <w:bottom w:val="nil"/>
              <w:right w:val="nil"/>
            </w:tcBorders>
            <w:noWrap/>
            <w:vAlign w:val="center"/>
          </w:tcPr>
          <w:p w14:paraId="6FAC70F2" w14:textId="77777777" w:rsidR="00D61666" w:rsidRPr="00E712E7" w:rsidRDefault="00D61666" w:rsidP="00D61666">
            <w:pPr>
              <w:rPr>
                <w:color w:val="000000"/>
                <w:sz w:val="20"/>
                <w:szCs w:val="20"/>
              </w:rPr>
            </w:pPr>
            <w:r w:rsidRPr="00E712E7">
              <w:rPr>
                <w:color w:val="000000"/>
                <w:sz w:val="20"/>
                <w:szCs w:val="20"/>
              </w:rPr>
              <w:t>26 (4.77%)</w:t>
            </w:r>
          </w:p>
        </w:tc>
        <w:tc>
          <w:tcPr>
            <w:tcW w:w="0" w:type="auto"/>
            <w:tcBorders>
              <w:top w:val="nil"/>
              <w:left w:val="nil"/>
              <w:bottom w:val="nil"/>
              <w:right w:val="nil"/>
            </w:tcBorders>
            <w:noWrap/>
            <w:vAlign w:val="center"/>
          </w:tcPr>
          <w:p w14:paraId="4575F4CA" w14:textId="77777777" w:rsidR="00D61666" w:rsidRPr="00E712E7" w:rsidRDefault="00D61666" w:rsidP="00D61666">
            <w:pPr>
              <w:rPr>
                <w:color w:val="000000"/>
                <w:sz w:val="20"/>
                <w:szCs w:val="20"/>
              </w:rPr>
            </w:pPr>
            <w:r w:rsidRPr="00E712E7">
              <w:rPr>
                <w:color w:val="000000"/>
                <w:sz w:val="20"/>
                <w:szCs w:val="20"/>
              </w:rPr>
              <w:t>102 (18.72%)</w:t>
            </w:r>
          </w:p>
        </w:tc>
        <w:tc>
          <w:tcPr>
            <w:tcW w:w="0" w:type="auto"/>
            <w:tcBorders>
              <w:top w:val="nil"/>
              <w:left w:val="nil"/>
              <w:bottom w:val="nil"/>
              <w:right w:val="nil"/>
            </w:tcBorders>
            <w:noWrap/>
            <w:vAlign w:val="center"/>
          </w:tcPr>
          <w:p w14:paraId="593CD368" w14:textId="77777777" w:rsidR="00D61666" w:rsidRPr="00E712E7" w:rsidRDefault="00D61666" w:rsidP="00D61666">
            <w:pPr>
              <w:rPr>
                <w:color w:val="000000"/>
                <w:sz w:val="20"/>
                <w:szCs w:val="20"/>
              </w:rPr>
            </w:pPr>
            <w:r w:rsidRPr="00E712E7">
              <w:rPr>
                <w:color w:val="000000"/>
                <w:sz w:val="20"/>
                <w:szCs w:val="20"/>
              </w:rPr>
              <w:t>417 (76.51%)</w:t>
            </w:r>
          </w:p>
        </w:tc>
      </w:tr>
      <w:tr w:rsidR="00D61666" w:rsidRPr="002829C3" w14:paraId="7EE4AF78" w14:textId="77777777">
        <w:trPr>
          <w:trHeight w:val="280"/>
          <w:jc w:val="center"/>
        </w:trPr>
        <w:tc>
          <w:tcPr>
            <w:tcW w:w="0" w:type="auto"/>
            <w:tcBorders>
              <w:top w:val="nil"/>
              <w:left w:val="nil"/>
              <w:bottom w:val="nil"/>
              <w:right w:val="nil"/>
            </w:tcBorders>
            <w:noWrap/>
            <w:vAlign w:val="center"/>
          </w:tcPr>
          <w:p w14:paraId="129B4204" w14:textId="77777777" w:rsidR="00D61666" w:rsidRPr="00E712E7" w:rsidRDefault="00D61666" w:rsidP="00D61666">
            <w:pPr>
              <w:rPr>
                <w:color w:val="000000"/>
                <w:sz w:val="20"/>
                <w:szCs w:val="20"/>
              </w:rPr>
            </w:pPr>
            <w:r w:rsidRPr="00E712E7">
              <w:rPr>
                <w:color w:val="000000"/>
                <w:sz w:val="20"/>
                <w:szCs w:val="20"/>
              </w:rPr>
              <w:t>TPMKC</w:t>
            </w:r>
          </w:p>
        </w:tc>
        <w:tc>
          <w:tcPr>
            <w:tcW w:w="0" w:type="auto"/>
            <w:tcBorders>
              <w:top w:val="nil"/>
              <w:left w:val="nil"/>
              <w:bottom w:val="nil"/>
              <w:right w:val="nil"/>
            </w:tcBorders>
            <w:noWrap/>
            <w:vAlign w:val="center"/>
          </w:tcPr>
          <w:p w14:paraId="69403F82" w14:textId="77777777" w:rsidR="00D61666" w:rsidRPr="00E712E7" w:rsidRDefault="00D61666" w:rsidP="00D61666">
            <w:pPr>
              <w:rPr>
                <w:color w:val="000000"/>
                <w:sz w:val="20"/>
                <w:szCs w:val="20"/>
              </w:rPr>
            </w:pPr>
            <w:r w:rsidRPr="00E712E7">
              <w:rPr>
                <w:color w:val="000000"/>
                <w:sz w:val="20"/>
                <w:szCs w:val="20"/>
              </w:rPr>
              <w:t>545</w:t>
            </w:r>
          </w:p>
        </w:tc>
        <w:tc>
          <w:tcPr>
            <w:tcW w:w="0" w:type="auto"/>
            <w:tcBorders>
              <w:top w:val="nil"/>
              <w:left w:val="nil"/>
              <w:bottom w:val="nil"/>
              <w:right w:val="nil"/>
            </w:tcBorders>
            <w:noWrap/>
            <w:vAlign w:val="center"/>
          </w:tcPr>
          <w:p w14:paraId="60D156EF" w14:textId="77777777" w:rsidR="00D61666" w:rsidRPr="00E712E7" w:rsidRDefault="00D61666" w:rsidP="00D61666">
            <w:pPr>
              <w:rPr>
                <w:color w:val="000000"/>
                <w:sz w:val="20"/>
                <w:szCs w:val="20"/>
              </w:rPr>
            </w:pPr>
            <w:r w:rsidRPr="00E712E7">
              <w:rPr>
                <w:color w:val="000000"/>
                <w:sz w:val="20"/>
                <w:szCs w:val="20"/>
              </w:rPr>
              <w:t>25 (4.59%)</w:t>
            </w:r>
          </w:p>
        </w:tc>
        <w:tc>
          <w:tcPr>
            <w:tcW w:w="0" w:type="auto"/>
            <w:tcBorders>
              <w:top w:val="nil"/>
              <w:left w:val="nil"/>
              <w:bottom w:val="nil"/>
              <w:right w:val="nil"/>
            </w:tcBorders>
            <w:noWrap/>
            <w:vAlign w:val="center"/>
          </w:tcPr>
          <w:p w14:paraId="5A010090" w14:textId="77777777" w:rsidR="00D61666" w:rsidRPr="00E712E7" w:rsidRDefault="00D61666" w:rsidP="00D61666">
            <w:pPr>
              <w:rPr>
                <w:color w:val="000000"/>
                <w:sz w:val="20"/>
                <w:szCs w:val="20"/>
              </w:rPr>
            </w:pPr>
            <w:r w:rsidRPr="00E712E7">
              <w:rPr>
                <w:color w:val="000000"/>
                <w:sz w:val="20"/>
                <w:szCs w:val="20"/>
              </w:rPr>
              <w:t>37 (6.79%)</w:t>
            </w:r>
          </w:p>
        </w:tc>
        <w:tc>
          <w:tcPr>
            <w:tcW w:w="0" w:type="auto"/>
            <w:tcBorders>
              <w:top w:val="nil"/>
              <w:left w:val="nil"/>
              <w:bottom w:val="nil"/>
              <w:right w:val="nil"/>
            </w:tcBorders>
            <w:noWrap/>
            <w:vAlign w:val="center"/>
          </w:tcPr>
          <w:p w14:paraId="737F8A2C" w14:textId="77777777" w:rsidR="00D61666" w:rsidRPr="00E712E7" w:rsidRDefault="00D61666" w:rsidP="00D61666">
            <w:pPr>
              <w:rPr>
                <w:color w:val="000000"/>
                <w:sz w:val="20"/>
                <w:szCs w:val="20"/>
              </w:rPr>
            </w:pPr>
            <w:r w:rsidRPr="00E712E7">
              <w:rPr>
                <w:color w:val="000000"/>
                <w:sz w:val="20"/>
                <w:szCs w:val="20"/>
              </w:rPr>
              <w:t>483 (88.62%)</w:t>
            </w:r>
          </w:p>
        </w:tc>
      </w:tr>
      <w:tr w:rsidR="00D61666" w:rsidRPr="002829C3" w14:paraId="2869B837" w14:textId="77777777">
        <w:trPr>
          <w:trHeight w:val="280"/>
          <w:jc w:val="center"/>
        </w:trPr>
        <w:tc>
          <w:tcPr>
            <w:tcW w:w="0" w:type="auto"/>
            <w:tcBorders>
              <w:top w:val="nil"/>
              <w:left w:val="nil"/>
              <w:bottom w:val="nil"/>
              <w:right w:val="nil"/>
            </w:tcBorders>
            <w:noWrap/>
            <w:vAlign w:val="center"/>
          </w:tcPr>
          <w:p w14:paraId="262C879B" w14:textId="77777777" w:rsidR="00D61666" w:rsidRPr="00E712E7" w:rsidRDefault="00D61666" w:rsidP="00D61666">
            <w:pPr>
              <w:rPr>
                <w:color w:val="000000"/>
                <w:sz w:val="20"/>
                <w:szCs w:val="20"/>
              </w:rPr>
            </w:pPr>
            <w:r w:rsidRPr="00E712E7">
              <w:rPr>
                <w:color w:val="000000"/>
                <w:sz w:val="20"/>
                <w:szCs w:val="20"/>
              </w:rPr>
              <w:t>QTHJC</w:t>
            </w:r>
          </w:p>
        </w:tc>
        <w:tc>
          <w:tcPr>
            <w:tcW w:w="0" w:type="auto"/>
            <w:tcBorders>
              <w:top w:val="nil"/>
              <w:left w:val="nil"/>
              <w:bottom w:val="nil"/>
              <w:right w:val="nil"/>
            </w:tcBorders>
            <w:noWrap/>
            <w:vAlign w:val="center"/>
          </w:tcPr>
          <w:p w14:paraId="155B0646" w14:textId="77777777" w:rsidR="00D61666" w:rsidRPr="00E712E7" w:rsidRDefault="00D61666" w:rsidP="00D61666">
            <w:pPr>
              <w:rPr>
                <w:color w:val="000000"/>
                <w:sz w:val="20"/>
                <w:szCs w:val="20"/>
              </w:rPr>
            </w:pPr>
            <w:r w:rsidRPr="00E712E7">
              <w:rPr>
                <w:color w:val="000000"/>
                <w:sz w:val="20"/>
                <w:szCs w:val="20"/>
              </w:rPr>
              <w:t>536</w:t>
            </w:r>
          </w:p>
        </w:tc>
        <w:tc>
          <w:tcPr>
            <w:tcW w:w="0" w:type="auto"/>
            <w:tcBorders>
              <w:top w:val="nil"/>
              <w:left w:val="nil"/>
              <w:bottom w:val="nil"/>
              <w:right w:val="nil"/>
            </w:tcBorders>
            <w:noWrap/>
            <w:vAlign w:val="center"/>
          </w:tcPr>
          <w:p w14:paraId="600C7169" w14:textId="77777777" w:rsidR="00D61666" w:rsidRPr="00E712E7" w:rsidRDefault="00D61666" w:rsidP="00D61666">
            <w:pPr>
              <w:rPr>
                <w:color w:val="000000"/>
                <w:sz w:val="20"/>
                <w:szCs w:val="20"/>
              </w:rPr>
            </w:pPr>
            <w:r w:rsidRPr="00E712E7">
              <w:rPr>
                <w:color w:val="000000"/>
                <w:sz w:val="20"/>
                <w:szCs w:val="20"/>
              </w:rPr>
              <w:t>50 (9.33%)</w:t>
            </w:r>
          </w:p>
        </w:tc>
        <w:tc>
          <w:tcPr>
            <w:tcW w:w="0" w:type="auto"/>
            <w:tcBorders>
              <w:top w:val="nil"/>
              <w:left w:val="nil"/>
              <w:bottom w:val="nil"/>
              <w:right w:val="nil"/>
            </w:tcBorders>
            <w:noWrap/>
            <w:vAlign w:val="center"/>
          </w:tcPr>
          <w:p w14:paraId="5867BC02" w14:textId="77777777" w:rsidR="00D61666" w:rsidRPr="00E712E7" w:rsidRDefault="00D61666" w:rsidP="00D61666">
            <w:pPr>
              <w:rPr>
                <w:color w:val="000000"/>
                <w:sz w:val="20"/>
                <w:szCs w:val="20"/>
              </w:rPr>
            </w:pPr>
            <w:r w:rsidRPr="00E712E7">
              <w:rPr>
                <w:color w:val="000000"/>
                <w:sz w:val="20"/>
                <w:szCs w:val="20"/>
              </w:rPr>
              <w:t>53 (9.89%)</w:t>
            </w:r>
          </w:p>
        </w:tc>
        <w:tc>
          <w:tcPr>
            <w:tcW w:w="0" w:type="auto"/>
            <w:tcBorders>
              <w:top w:val="nil"/>
              <w:left w:val="nil"/>
              <w:bottom w:val="nil"/>
              <w:right w:val="nil"/>
            </w:tcBorders>
            <w:noWrap/>
            <w:vAlign w:val="center"/>
          </w:tcPr>
          <w:p w14:paraId="1EA48407" w14:textId="77777777" w:rsidR="00D61666" w:rsidRPr="00E712E7" w:rsidRDefault="00D61666" w:rsidP="00D61666">
            <w:pPr>
              <w:rPr>
                <w:color w:val="000000"/>
                <w:sz w:val="20"/>
                <w:szCs w:val="20"/>
              </w:rPr>
            </w:pPr>
            <w:r w:rsidRPr="00E712E7">
              <w:rPr>
                <w:color w:val="000000"/>
                <w:sz w:val="20"/>
                <w:szCs w:val="20"/>
              </w:rPr>
              <w:t>433 (80.78%)</w:t>
            </w:r>
          </w:p>
        </w:tc>
      </w:tr>
      <w:tr w:rsidR="00D61666" w:rsidRPr="002829C3" w14:paraId="72D90595" w14:textId="77777777">
        <w:trPr>
          <w:trHeight w:val="280"/>
          <w:jc w:val="center"/>
        </w:trPr>
        <w:tc>
          <w:tcPr>
            <w:tcW w:w="0" w:type="auto"/>
            <w:tcBorders>
              <w:top w:val="nil"/>
              <w:left w:val="nil"/>
              <w:bottom w:val="nil"/>
              <w:right w:val="nil"/>
            </w:tcBorders>
            <w:noWrap/>
            <w:vAlign w:val="center"/>
          </w:tcPr>
          <w:p w14:paraId="7ACCEE3E" w14:textId="77777777" w:rsidR="00D61666" w:rsidRPr="00E712E7" w:rsidRDefault="00D61666" w:rsidP="00D61666">
            <w:pPr>
              <w:rPr>
                <w:color w:val="000000"/>
                <w:sz w:val="20"/>
                <w:szCs w:val="20"/>
              </w:rPr>
            </w:pPr>
            <w:r w:rsidRPr="00E712E7">
              <w:rPr>
                <w:color w:val="000000"/>
                <w:sz w:val="20"/>
                <w:szCs w:val="20"/>
              </w:rPr>
              <w:t>RKQQC</w:t>
            </w:r>
          </w:p>
        </w:tc>
        <w:tc>
          <w:tcPr>
            <w:tcW w:w="0" w:type="auto"/>
            <w:tcBorders>
              <w:top w:val="nil"/>
              <w:left w:val="nil"/>
              <w:bottom w:val="nil"/>
              <w:right w:val="nil"/>
            </w:tcBorders>
            <w:noWrap/>
            <w:vAlign w:val="center"/>
          </w:tcPr>
          <w:p w14:paraId="22DCBFAE" w14:textId="77777777" w:rsidR="00D61666" w:rsidRPr="00E712E7" w:rsidRDefault="00D61666" w:rsidP="00D61666">
            <w:pPr>
              <w:rPr>
                <w:color w:val="000000"/>
                <w:sz w:val="20"/>
                <w:szCs w:val="20"/>
              </w:rPr>
            </w:pPr>
            <w:r w:rsidRPr="00E712E7">
              <w:rPr>
                <w:color w:val="000000"/>
                <w:sz w:val="20"/>
                <w:szCs w:val="20"/>
              </w:rPr>
              <w:t>542</w:t>
            </w:r>
          </w:p>
        </w:tc>
        <w:tc>
          <w:tcPr>
            <w:tcW w:w="0" w:type="auto"/>
            <w:tcBorders>
              <w:top w:val="nil"/>
              <w:left w:val="nil"/>
              <w:bottom w:val="nil"/>
              <w:right w:val="nil"/>
            </w:tcBorders>
            <w:noWrap/>
            <w:vAlign w:val="center"/>
          </w:tcPr>
          <w:p w14:paraId="09B23322" w14:textId="77777777" w:rsidR="00D61666" w:rsidRPr="00E712E7" w:rsidRDefault="00D61666" w:rsidP="00D61666">
            <w:pPr>
              <w:rPr>
                <w:color w:val="000000"/>
                <w:sz w:val="20"/>
                <w:szCs w:val="20"/>
              </w:rPr>
            </w:pPr>
            <w:r w:rsidRPr="00E712E7">
              <w:rPr>
                <w:color w:val="000000"/>
                <w:sz w:val="20"/>
                <w:szCs w:val="20"/>
              </w:rPr>
              <w:t>79 (14.58%)</w:t>
            </w:r>
          </w:p>
        </w:tc>
        <w:tc>
          <w:tcPr>
            <w:tcW w:w="0" w:type="auto"/>
            <w:tcBorders>
              <w:top w:val="nil"/>
              <w:left w:val="nil"/>
              <w:bottom w:val="nil"/>
              <w:right w:val="nil"/>
            </w:tcBorders>
            <w:noWrap/>
            <w:vAlign w:val="center"/>
          </w:tcPr>
          <w:p w14:paraId="14604651" w14:textId="77777777" w:rsidR="00D61666" w:rsidRPr="00E712E7" w:rsidRDefault="00D61666" w:rsidP="00D61666">
            <w:pPr>
              <w:rPr>
                <w:color w:val="000000"/>
                <w:sz w:val="20"/>
                <w:szCs w:val="20"/>
              </w:rPr>
            </w:pPr>
            <w:r w:rsidRPr="00E712E7">
              <w:rPr>
                <w:color w:val="000000"/>
                <w:sz w:val="20"/>
                <w:szCs w:val="20"/>
              </w:rPr>
              <w:t>115 (21.22%)</w:t>
            </w:r>
          </w:p>
        </w:tc>
        <w:tc>
          <w:tcPr>
            <w:tcW w:w="0" w:type="auto"/>
            <w:tcBorders>
              <w:top w:val="nil"/>
              <w:left w:val="nil"/>
              <w:bottom w:val="nil"/>
              <w:right w:val="nil"/>
            </w:tcBorders>
            <w:noWrap/>
            <w:vAlign w:val="center"/>
          </w:tcPr>
          <w:p w14:paraId="4C765649" w14:textId="77777777" w:rsidR="00D61666" w:rsidRPr="00E712E7" w:rsidRDefault="00D61666" w:rsidP="00D61666">
            <w:pPr>
              <w:rPr>
                <w:color w:val="000000"/>
                <w:sz w:val="20"/>
                <w:szCs w:val="20"/>
              </w:rPr>
            </w:pPr>
            <w:r w:rsidRPr="00E712E7">
              <w:rPr>
                <w:color w:val="000000"/>
                <w:sz w:val="20"/>
                <w:szCs w:val="20"/>
              </w:rPr>
              <w:t>348 (64.21%)</w:t>
            </w:r>
          </w:p>
        </w:tc>
      </w:tr>
    </w:tbl>
    <w:p w14:paraId="0AB827E2" w14:textId="77777777" w:rsidR="00D61666" w:rsidRDefault="00D61666"/>
    <w:p w14:paraId="55DEBB3A" w14:textId="77777777" w:rsidR="00D61666" w:rsidRDefault="00D61666">
      <w:r>
        <w:br w:type="page"/>
      </w:r>
    </w:p>
    <w:p w14:paraId="5CC18DC4" w14:textId="77777777" w:rsidR="00D61666" w:rsidRDefault="00D61666" w:rsidP="00E712E7">
      <w:r>
        <w:rPr>
          <w:b/>
          <w:bCs/>
        </w:rPr>
        <w:t>Table 3.</w:t>
      </w:r>
      <w:r>
        <w:t xml:space="preserve">  Significant associations of the 152 resistant accessions’ reactions among </w:t>
      </w:r>
      <w:r>
        <w:rPr>
          <w:i/>
          <w:iCs/>
        </w:rPr>
        <w:t xml:space="preserve">Puccinia graminis </w:t>
      </w:r>
      <w:r>
        <w:t xml:space="preserve">f. sp. </w:t>
      </w:r>
      <w:r>
        <w:rPr>
          <w:i/>
          <w:iCs/>
        </w:rPr>
        <w:t>tritici</w:t>
      </w:r>
      <w:r>
        <w:t xml:space="preserve"> races in pair-wise comparisons measured by </w:t>
      </w:r>
      <w:r w:rsidRPr="00BB22F6">
        <w:sym w:font="Symbol" w:char="F063"/>
      </w:r>
      <w:r w:rsidRPr="00BB22F6">
        <w:rPr>
          <w:vertAlign w:val="superscript"/>
        </w:rPr>
        <w:t>2</w:t>
      </w:r>
      <w:r>
        <w:t xml:space="preserve"> values and probability. All associations shown are positive.</w:t>
      </w:r>
    </w:p>
    <w:p w14:paraId="08686F0C" w14:textId="77777777" w:rsidR="00F32ADA" w:rsidRDefault="00F32ADA" w:rsidP="00E712E7"/>
    <w:tbl>
      <w:tblPr>
        <w:tblW w:w="5368" w:type="dxa"/>
        <w:jc w:val="center"/>
        <w:tblInd w:w="2" w:type="dxa"/>
        <w:tblLook w:val="00A0" w:firstRow="1" w:lastRow="0" w:firstColumn="1" w:lastColumn="0" w:noHBand="0" w:noVBand="0"/>
      </w:tblPr>
      <w:tblGrid>
        <w:gridCol w:w="1278"/>
        <w:gridCol w:w="1338"/>
        <w:gridCol w:w="1356"/>
        <w:gridCol w:w="1396"/>
      </w:tblGrid>
      <w:tr w:rsidR="00D61666" w:rsidRPr="00E712E7" w14:paraId="493A2FEB" w14:textId="77777777">
        <w:trPr>
          <w:trHeight w:val="300"/>
          <w:jc w:val="center"/>
        </w:trPr>
        <w:tc>
          <w:tcPr>
            <w:tcW w:w="2616" w:type="dxa"/>
            <w:gridSpan w:val="2"/>
            <w:tcBorders>
              <w:top w:val="nil"/>
              <w:left w:val="nil"/>
              <w:bottom w:val="single" w:sz="8" w:space="0" w:color="auto"/>
              <w:right w:val="nil"/>
            </w:tcBorders>
            <w:noWrap/>
            <w:vAlign w:val="bottom"/>
          </w:tcPr>
          <w:p w14:paraId="2978E6D8" w14:textId="77777777" w:rsidR="00D61666" w:rsidRPr="00E712E7" w:rsidRDefault="00D61666" w:rsidP="00D61666">
            <w:pPr>
              <w:jc w:val="center"/>
              <w:rPr>
                <w:b/>
                <w:bCs/>
                <w:color w:val="000000"/>
                <w:sz w:val="20"/>
                <w:szCs w:val="20"/>
              </w:rPr>
            </w:pPr>
            <w:r w:rsidRPr="00E712E7">
              <w:rPr>
                <w:b/>
                <w:bCs/>
                <w:color w:val="000000"/>
                <w:sz w:val="20"/>
                <w:szCs w:val="20"/>
              </w:rPr>
              <w:t>Association between</w:t>
            </w:r>
          </w:p>
        </w:tc>
        <w:tc>
          <w:tcPr>
            <w:tcW w:w="1356" w:type="dxa"/>
            <w:tcBorders>
              <w:top w:val="nil"/>
              <w:left w:val="nil"/>
              <w:bottom w:val="nil"/>
              <w:right w:val="nil"/>
            </w:tcBorders>
            <w:noWrap/>
            <w:vAlign w:val="bottom"/>
          </w:tcPr>
          <w:p w14:paraId="1E3CAAE3" w14:textId="77777777" w:rsidR="00D61666" w:rsidRPr="00E712E7" w:rsidRDefault="00D61666" w:rsidP="00D61666">
            <w:pPr>
              <w:jc w:val="center"/>
              <w:rPr>
                <w:color w:val="000000"/>
                <w:sz w:val="20"/>
                <w:szCs w:val="20"/>
              </w:rPr>
            </w:pPr>
          </w:p>
        </w:tc>
        <w:tc>
          <w:tcPr>
            <w:tcW w:w="1396" w:type="dxa"/>
            <w:tcBorders>
              <w:top w:val="nil"/>
              <w:left w:val="nil"/>
              <w:bottom w:val="nil"/>
              <w:right w:val="nil"/>
            </w:tcBorders>
            <w:noWrap/>
            <w:vAlign w:val="bottom"/>
          </w:tcPr>
          <w:p w14:paraId="187485B5" w14:textId="77777777" w:rsidR="00D61666" w:rsidRPr="00E712E7" w:rsidRDefault="00D61666" w:rsidP="00D61666">
            <w:pPr>
              <w:jc w:val="center"/>
              <w:rPr>
                <w:color w:val="000000"/>
                <w:sz w:val="20"/>
                <w:szCs w:val="20"/>
              </w:rPr>
            </w:pPr>
          </w:p>
        </w:tc>
      </w:tr>
      <w:tr w:rsidR="00D61666" w:rsidRPr="00E712E7" w14:paraId="14359909" w14:textId="77777777">
        <w:trPr>
          <w:trHeight w:val="300"/>
          <w:jc w:val="center"/>
        </w:trPr>
        <w:tc>
          <w:tcPr>
            <w:tcW w:w="1278" w:type="dxa"/>
            <w:tcBorders>
              <w:top w:val="nil"/>
              <w:left w:val="nil"/>
              <w:bottom w:val="single" w:sz="8" w:space="0" w:color="auto"/>
              <w:right w:val="nil"/>
            </w:tcBorders>
            <w:noWrap/>
            <w:vAlign w:val="bottom"/>
          </w:tcPr>
          <w:p w14:paraId="584D28EE" w14:textId="77777777" w:rsidR="00D61666" w:rsidRPr="00E712E7" w:rsidRDefault="00D61666" w:rsidP="00D61666">
            <w:pPr>
              <w:jc w:val="center"/>
              <w:rPr>
                <w:b/>
                <w:bCs/>
                <w:color w:val="000000"/>
                <w:sz w:val="20"/>
                <w:szCs w:val="20"/>
              </w:rPr>
            </w:pPr>
            <w:r w:rsidRPr="00E712E7">
              <w:rPr>
                <w:b/>
                <w:bCs/>
                <w:color w:val="000000"/>
                <w:sz w:val="20"/>
                <w:szCs w:val="20"/>
              </w:rPr>
              <w:t>Race</w:t>
            </w:r>
          </w:p>
        </w:tc>
        <w:tc>
          <w:tcPr>
            <w:tcW w:w="1338" w:type="dxa"/>
            <w:tcBorders>
              <w:top w:val="nil"/>
              <w:left w:val="nil"/>
              <w:bottom w:val="single" w:sz="8" w:space="0" w:color="auto"/>
              <w:right w:val="nil"/>
            </w:tcBorders>
            <w:noWrap/>
            <w:vAlign w:val="bottom"/>
          </w:tcPr>
          <w:p w14:paraId="23281525" w14:textId="77777777" w:rsidR="00D61666" w:rsidRPr="00E712E7" w:rsidRDefault="00D61666" w:rsidP="00D61666">
            <w:pPr>
              <w:jc w:val="center"/>
              <w:rPr>
                <w:b/>
                <w:bCs/>
                <w:color w:val="000000"/>
                <w:sz w:val="20"/>
                <w:szCs w:val="20"/>
              </w:rPr>
            </w:pPr>
            <w:r w:rsidRPr="00E712E7">
              <w:rPr>
                <w:b/>
                <w:bCs/>
                <w:color w:val="000000"/>
                <w:sz w:val="20"/>
                <w:szCs w:val="20"/>
              </w:rPr>
              <w:t>Race</w:t>
            </w:r>
          </w:p>
        </w:tc>
        <w:tc>
          <w:tcPr>
            <w:tcW w:w="1356" w:type="dxa"/>
            <w:tcBorders>
              <w:top w:val="nil"/>
              <w:left w:val="nil"/>
              <w:bottom w:val="single" w:sz="8" w:space="0" w:color="auto"/>
              <w:right w:val="nil"/>
            </w:tcBorders>
            <w:noWrap/>
            <w:vAlign w:val="bottom"/>
          </w:tcPr>
          <w:p w14:paraId="53BFE862" w14:textId="77777777" w:rsidR="00D61666" w:rsidRPr="00E712E7" w:rsidRDefault="00D61666" w:rsidP="00D61666">
            <w:pPr>
              <w:jc w:val="center"/>
              <w:rPr>
                <w:color w:val="000000"/>
                <w:sz w:val="20"/>
                <w:szCs w:val="20"/>
              </w:rPr>
            </w:pPr>
            <w:r w:rsidRPr="00E712E7">
              <w:rPr>
                <w:b/>
                <w:bCs/>
                <w:sz w:val="20"/>
                <w:szCs w:val="20"/>
              </w:rPr>
              <w:sym w:font="Symbol" w:char="F063"/>
            </w:r>
            <w:r w:rsidRPr="00E712E7">
              <w:rPr>
                <w:b/>
                <w:bCs/>
                <w:sz w:val="20"/>
                <w:szCs w:val="20"/>
                <w:vertAlign w:val="superscript"/>
              </w:rPr>
              <w:t>2</w:t>
            </w:r>
          </w:p>
        </w:tc>
        <w:tc>
          <w:tcPr>
            <w:tcW w:w="1396" w:type="dxa"/>
            <w:tcBorders>
              <w:top w:val="nil"/>
              <w:left w:val="nil"/>
              <w:bottom w:val="single" w:sz="8" w:space="0" w:color="auto"/>
              <w:right w:val="nil"/>
            </w:tcBorders>
            <w:noWrap/>
            <w:vAlign w:val="bottom"/>
          </w:tcPr>
          <w:p w14:paraId="0442DD6F" w14:textId="77777777" w:rsidR="00D61666" w:rsidRPr="00E712E7" w:rsidRDefault="00D61666" w:rsidP="00D61666">
            <w:pPr>
              <w:jc w:val="center"/>
              <w:rPr>
                <w:b/>
                <w:bCs/>
                <w:i/>
                <w:iCs/>
                <w:color w:val="000000"/>
                <w:sz w:val="20"/>
                <w:szCs w:val="20"/>
              </w:rPr>
            </w:pPr>
            <w:r w:rsidRPr="00E712E7">
              <w:rPr>
                <w:b/>
                <w:bCs/>
                <w:i/>
                <w:iCs/>
                <w:color w:val="000000"/>
                <w:sz w:val="20"/>
                <w:szCs w:val="20"/>
              </w:rPr>
              <w:t xml:space="preserve">P </w:t>
            </w:r>
            <w:r w:rsidRPr="00E712E7">
              <w:rPr>
                <w:b/>
                <w:bCs/>
                <w:color w:val="000000"/>
                <w:sz w:val="20"/>
                <w:szCs w:val="20"/>
              </w:rPr>
              <w:t>value (&lt;0.05)</w:t>
            </w:r>
          </w:p>
        </w:tc>
      </w:tr>
      <w:tr w:rsidR="00D61666" w:rsidRPr="00E712E7" w14:paraId="293264FF" w14:textId="77777777">
        <w:trPr>
          <w:trHeight w:val="280"/>
          <w:jc w:val="center"/>
        </w:trPr>
        <w:tc>
          <w:tcPr>
            <w:tcW w:w="1278" w:type="dxa"/>
            <w:tcBorders>
              <w:top w:val="nil"/>
              <w:left w:val="nil"/>
              <w:bottom w:val="nil"/>
              <w:right w:val="nil"/>
            </w:tcBorders>
            <w:noWrap/>
            <w:vAlign w:val="bottom"/>
          </w:tcPr>
          <w:p w14:paraId="673C9A1A" w14:textId="77777777" w:rsidR="00D61666" w:rsidRPr="00E712E7" w:rsidRDefault="00D61666" w:rsidP="00D61666">
            <w:pPr>
              <w:jc w:val="center"/>
              <w:rPr>
                <w:color w:val="000000"/>
                <w:sz w:val="20"/>
                <w:szCs w:val="20"/>
              </w:rPr>
            </w:pPr>
            <w:r w:rsidRPr="00E712E7">
              <w:rPr>
                <w:color w:val="000000"/>
                <w:sz w:val="20"/>
                <w:szCs w:val="20"/>
              </w:rPr>
              <w:t>TTKSK</w:t>
            </w:r>
          </w:p>
        </w:tc>
        <w:tc>
          <w:tcPr>
            <w:tcW w:w="1338" w:type="dxa"/>
            <w:tcBorders>
              <w:top w:val="nil"/>
              <w:left w:val="nil"/>
              <w:bottom w:val="nil"/>
              <w:right w:val="nil"/>
            </w:tcBorders>
            <w:noWrap/>
            <w:vAlign w:val="bottom"/>
          </w:tcPr>
          <w:p w14:paraId="1AF0BB41" w14:textId="77777777" w:rsidR="00D61666" w:rsidRPr="00E712E7" w:rsidRDefault="00D61666" w:rsidP="00D61666">
            <w:pPr>
              <w:jc w:val="center"/>
              <w:rPr>
                <w:color w:val="000000"/>
                <w:sz w:val="20"/>
                <w:szCs w:val="20"/>
              </w:rPr>
            </w:pPr>
            <w:r w:rsidRPr="00E712E7">
              <w:rPr>
                <w:color w:val="000000"/>
                <w:sz w:val="20"/>
                <w:szCs w:val="20"/>
              </w:rPr>
              <w:t>TTKST</w:t>
            </w:r>
          </w:p>
        </w:tc>
        <w:tc>
          <w:tcPr>
            <w:tcW w:w="1356" w:type="dxa"/>
            <w:tcBorders>
              <w:top w:val="nil"/>
              <w:left w:val="nil"/>
              <w:bottom w:val="nil"/>
              <w:right w:val="nil"/>
            </w:tcBorders>
            <w:noWrap/>
            <w:vAlign w:val="bottom"/>
          </w:tcPr>
          <w:p w14:paraId="204C5DFE" w14:textId="77777777" w:rsidR="00D61666" w:rsidRPr="00E712E7" w:rsidRDefault="00D61666" w:rsidP="00D61666">
            <w:pPr>
              <w:jc w:val="center"/>
              <w:rPr>
                <w:color w:val="000000"/>
                <w:sz w:val="20"/>
                <w:szCs w:val="20"/>
              </w:rPr>
            </w:pPr>
            <w:r w:rsidRPr="00E712E7">
              <w:rPr>
                <w:color w:val="000000"/>
                <w:sz w:val="20"/>
                <w:szCs w:val="20"/>
              </w:rPr>
              <w:t>37.4683</w:t>
            </w:r>
          </w:p>
        </w:tc>
        <w:tc>
          <w:tcPr>
            <w:tcW w:w="1396" w:type="dxa"/>
            <w:tcBorders>
              <w:top w:val="nil"/>
              <w:left w:val="nil"/>
              <w:bottom w:val="nil"/>
              <w:right w:val="nil"/>
            </w:tcBorders>
            <w:noWrap/>
            <w:vAlign w:val="bottom"/>
          </w:tcPr>
          <w:p w14:paraId="2CBEA7A6" w14:textId="77777777" w:rsidR="00D61666" w:rsidRPr="00E712E7" w:rsidRDefault="00D61666" w:rsidP="00D61666">
            <w:pPr>
              <w:jc w:val="center"/>
              <w:rPr>
                <w:color w:val="000000"/>
                <w:sz w:val="20"/>
                <w:szCs w:val="20"/>
              </w:rPr>
            </w:pPr>
            <w:r w:rsidRPr="00E712E7">
              <w:rPr>
                <w:color w:val="000000"/>
                <w:sz w:val="20"/>
                <w:szCs w:val="20"/>
              </w:rPr>
              <w:t>9.29E-10</w:t>
            </w:r>
          </w:p>
        </w:tc>
      </w:tr>
      <w:tr w:rsidR="00D61666" w:rsidRPr="00E712E7" w14:paraId="16A43E73" w14:textId="77777777">
        <w:trPr>
          <w:trHeight w:val="280"/>
          <w:jc w:val="center"/>
        </w:trPr>
        <w:tc>
          <w:tcPr>
            <w:tcW w:w="1278" w:type="dxa"/>
            <w:tcBorders>
              <w:top w:val="nil"/>
              <w:left w:val="nil"/>
              <w:bottom w:val="nil"/>
              <w:right w:val="nil"/>
            </w:tcBorders>
            <w:noWrap/>
            <w:vAlign w:val="bottom"/>
          </w:tcPr>
          <w:p w14:paraId="0D594E60" w14:textId="77777777" w:rsidR="00D61666" w:rsidRPr="00E712E7" w:rsidRDefault="00D61666" w:rsidP="00D61666">
            <w:pPr>
              <w:jc w:val="center"/>
              <w:rPr>
                <w:color w:val="000000"/>
                <w:sz w:val="20"/>
                <w:szCs w:val="20"/>
              </w:rPr>
            </w:pPr>
            <w:r w:rsidRPr="00E712E7">
              <w:rPr>
                <w:color w:val="000000"/>
                <w:sz w:val="20"/>
                <w:szCs w:val="20"/>
              </w:rPr>
              <w:t>TTKSK</w:t>
            </w:r>
          </w:p>
        </w:tc>
        <w:tc>
          <w:tcPr>
            <w:tcW w:w="1338" w:type="dxa"/>
            <w:tcBorders>
              <w:top w:val="nil"/>
              <w:left w:val="nil"/>
              <w:bottom w:val="nil"/>
              <w:right w:val="nil"/>
            </w:tcBorders>
            <w:noWrap/>
            <w:vAlign w:val="bottom"/>
          </w:tcPr>
          <w:p w14:paraId="36207425" w14:textId="77777777" w:rsidR="00D61666" w:rsidRPr="00E712E7" w:rsidRDefault="00D61666" w:rsidP="00D61666">
            <w:pPr>
              <w:jc w:val="center"/>
              <w:rPr>
                <w:color w:val="000000"/>
                <w:sz w:val="20"/>
                <w:szCs w:val="20"/>
              </w:rPr>
            </w:pPr>
            <w:r w:rsidRPr="00E712E7">
              <w:rPr>
                <w:color w:val="000000"/>
                <w:sz w:val="20"/>
                <w:szCs w:val="20"/>
              </w:rPr>
              <w:t>TTTSK</w:t>
            </w:r>
          </w:p>
        </w:tc>
        <w:tc>
          <w:tcPr>
            <w:tcW w:w="1356" w:type="dxa"/>
            <w:tcBorders>
              <w:top w:val="nil"/>
              <w:left w:val="nil"/>
              <w:bottom w:val="nil"/>
              <w:right w:val="nil"/>
            </w:tcBorders>
            <w:noWrap/>
            <w:vAlign w:val="bottom"/>
          </w:tcPr>
          <w:p w14:paraId="16147CEC" w14:textId="77777777" w:rsidR="00D61666" w:rsidRPr="00E712E7" w:rsidRDefault="00D61666" w:rsidP="00D61666">
            <w:pPr>
              <w:jc w:val="center"/>
              <w:rPr>
                <w:color w:val="000000"/>
                <w:sz w:val="20"/>
                <w:szCs w:val="20"/>
              </w:rPr>
            </w:pPr>
            <w:r w:rsidRPr="00E712E7">
              <w:rPr>
                <w:color w:val="000000"/>
                <w:sz w:val="20"/>
                <w:szCs w:val="20"/>
              </w:rPr>
              <w:t>35.0852</w:t>
            </w:r>
          </w:p>
        </w:tc>
        <w:tc>
          <w:tcPr>
            <w:tcW w:w="1396" w:type="dxa"/>
            <w:tcBorders>
              <w:top w:val="nil"/>
              <w:left w:val="nil"/>
              <w:bottom w:val="nil"/>
              <w:right w:val="nil"/>
            </w:tcBorders>
            <w:noWrap/>
            <w:vAlign w:val="bottom"/>
          </w:tcPr>
          <w:p w14:paraId="2B09162B" w14:textId="77777777" w:rsidR="00D61666" w:rsidRPr="00E712E7" w:rsidRDefault="00D61666" w:rsidP="00D61666">
            <w:pPr>
              <w:jc w:val="center"/>
              <w:rPr>
                <w:color w:val="000000"/>
                <w:sz w:val="20"/>
                <w:szCs w:val="20"/>
              </w:rPr>
            </w:pPr>
            <w:r w:rsidRPr="00E712E7">
              <w:rPr>
                <w:color w:val="000000"/>
                <w:sz w:val="20"/>
                <w:szCs w:val="20"/>
              </w:rPr>
              <w:t>3.16E-09</w:t>
            </w:r>
          </w:p>
        </w:tc>
      </w:tr>
      <w:tr w:rsidR="00D61666" w:rsidRPr="00E712E7" w14:paraId="4AE23400" w14:textId="77777777">
        <w:trPr>
          <w:trHeight w:val="280"/>
          <w:jc w:val="center"/>
        </w:trPr>
        <w:tc>
          <w:tcPr>
            <w:tcW w:w="1278" w:type="dxa"/>
            <w:tcBorders>
              <w:top w:val="nil"/>
              <w:left w:val="nil"/>
              <w:bottom w:val="nil"/>
              <w:right w:val="nil"/>
            </w:tcBorders>
            <w:noWrap/>
            <w:vAlign w:val="bottom"/>
          </w:tcPr>
          <w:p w14:paraId="35FC788D" w14:textId="77777777" w:rsidR="00D61666" w:rsidRPr="00E712E7" w:rsidRDefault="00D61666" w:rsidP="00D61666">
            <w:pPr>
              <w:jc w:val="center"/>
              <w:rPr>
                <w:color w:val="000000"/>
                <w:sz w:val="20"/>
                <w:szCs w:val="20"/>
              </w:rPr>
            </w:pPr>
            <w:r w:rsidRPr="00E712E7">
              <w:rPr>
                <w:color w:val="000000"/>
                <w:sz w:val="20"/>
                <w:szCs w:val="20"/>
              </w:rPr>
              <w:t>TTKST</w:t>
            </w:r>
          </w:p>
        </w:tc>
        <w:tc>
          <w:tcPr>
            <w:tcW w:w="1338" w:type="dxa"/>
            <w:tcBorders>
              <w:top w:val="nil"/>
              <w:left w:val="nil"/>
              <w:bottom w:val="nil"/>
              <w:right w:val="nil"/>
            </w:tcBorders>
            <w:noWrap/>
            <w:vAlign w:val="bottom"/>
          </w:tcPr>
          <w:p w14:paraId="31A98A99" w14:textId="77777777" w:rsidR="00D61666" w:rsidRPr="00E712E7" w:rsidRDefault="00D61666" w:rsidP="00D61666">
            <w:pPr>
              <w:jc w:val="center"/>
              <w:rPr>
                <w:color w:val="000000"/>
                <w:sz w:val="20"/>
                <w:szCs w:val="20"/>
              </w:rPr>
            </w:pPr>
            <w:r w:rsidRPr="00E712E7">
              <w:rPr>
                <w:color w:val="000000"/>
                <w:sz w:val="20"/>
                <w:szCs w:val="20"/>
              </w:rPr>
              <w:t>TTTSK</w:t>
            </w:r>
          </w:p>
        </w:tc>
        <w:tc>
          <w:tcPr>
            <w:tcW w:w="1356" w:type="dxa"/>
            <w:tcBorders>
              <w:top w:val="nil"/>
              <w:left w:val="nil"/>
              <w:bottom w:val="nil"/>
              <w:right w:val="nil"/>
            </w:tcBorders>
            <w:noWrap/>
            <w:vAlign w:val="bottom"/>
          </w:tcPr>
          <w:p w14:paraId="5036CD19" w14:textId="77777777" w:rsidR="00D61666" w:rsidRPr="00E712E7" w:rsidRDefault="00D61666" w:rsidP="00D61666">
            <w:pPr>
              <w:jc w:val="center"/>
              <w:rPr>
                <w:color w:val="000000"/>
                <w:sz w:val="20"/>
                <w:szCs w:val="20"/>
              </w:rPr>
            </w:pPr>
            <w:r w:rsidRPr="00E712E7">
              <w:rPr>
                <w:color w:val="000000"/>
                <w:sz w:val="20"/>
                <w:szCs w:val="20"/>
              </w:rPr>
              <w:t>20.2154</w:t>
            </w:r>
          </w:p>
        </w:tc>
        <w:tc>
          <w:tcPr>
            <w:tcW w:w="1396" w:type="dxa"/>
            <w:tcBorders>
              <w:top w:val="nil"/>
              <w:left w:val="nil"/>
              <w:bottom w:val="nil"/>
              <w:right w:val="nil"/>
            </w:tcBorders>
            <w:noWrap/>
            <w:vAlign w:val="bottom"/>
          </w:tcPr>
          <w:p w14:paraId="616716CA" w14:textId="77777777" w:rsidR="00D61666" w:rsidRPr="00E712E7" w:rsidRDefault="00D61666" w:rsidP="00D61666">
            <w:pPr>
              <w:jc w:val="center"/>
              <w:rPr>
                <w:color w:val="000000"/>
                <w:sz w:val="20"/>
                <w:szCs w:val="20"/>
              </w:rPr>
            </w:pPr>
            <w:r w:rsidRPr="00E712E7">
              <w:rPr>
                <w:color w:val="000000"/>
                <w:sz w:val="20"/>
                <w:szCs w:val="20"/>
              </w:rPr>
              <w:t>6.92E-06</w:t>
            </w:r>
          </w:p>
        </w:tc>
      </w:tr>
      <w:tr w:rsidR="00D61666" w:rsidRPr="00E712E7" w14:paraId="0D545256" w14:textId="77777777">
        <w:trPr>
          <w:trHeight w:val="280"/>
          <w:jc w:val="center"/>
        </w:trPr>
        <w:tc>
          <w:tcPr>
            <w:tcW w:w="1278" w:type="dxa"/>
            <w:tcBorders>
              <w:top w:val="nil"/>
              <w:left w:val="nil"/>
              <w:bottom w:val="nil"/>
              <w:right w:val="nil"/>
            </w:tcBorders>
            <w:noWrap/>
            <w:vAlign w:val="bottom"/>
          </w:tcPr>
          <w:p w14:paraId="62F1BE10" w14:textId="77777777" w:rsidR="00D61666" w:rsidRPr="00E712E7" w:rsidRDefault="00D61666" w:rsidP="00D61666">
            <w:pPr>
              <w:jc w:val="center"/>
              <w:rPr>
                <w:color w:val="000000"/>
                <w:sz w:val="20"/>
                <w:szCs w:val="20"/>
              </w:rPr>
            </w:pPr>
            <w:r w:rsidRPr="00E712E7">
              <w:rPr>
                <w:color w:val="000000"/>
                <w:sz w:val="20"/>
                <w:szCs w:val="20"/>
              </w:rPr>
              <w:t>TTKSK</w:t>
            </w:r>
          </w:p>
        </w:tc>
        <w:tc>
          <w:tcPr>
            <w:tcW w:w="1338" w:type="dxa"/>
            <w:tcBorders>
              <w:top w:val="nil"/>
              <w:left w:val="nil"/>
              <w:bottom w:val="nil"/>
              <w:right w:val="nil"/>
            </w:tcBorders>
            <w:noWrap/>
            <w:vAlign w:val="bottom"/>
          </w:tcPr>
          <w:p w14:paraId="6F155263" w14:textId="77777777" w:rsidR="00D61666" w:rsidRPr="00E712E7" w:rsidRDefault="00D61666" w:rsidP="00D61666">
            <w:pPr>
              <w:jc w:val="center"/>
              <w:rPr>
                <w:color w:val="000000"/>
                <w:sz w:val="20"/>
                <w:szCs w:val="20"/>
              </w:rPr>
            </w:pPr>
            <w:r w:rsidRPr="00E712E7">
              <w:rPr>
                <w:color w:val="000000"/>
                <w:sz w:val="20"/>
                <w:szCs w:val="20"/>
              </w:rPr>
              <w:t>QTHJC</w:t>
            </w:r>
          </w:p>
        </w:tc>
        <w:tc>
          <w:tcPr>
            <w:tcW w:w="1356" w:type="dxa"/>
            <w:tcBorders>
              <w:top w:val="nil"/>
              <w:left w:val="nil"/>
              <w:bottom w:val="nil"/>
              <w:right w:val="nil"/>
            </w:tcBorders>
            <w:noWrap/>
            <w:vAlign w:val="bottom"/>
          </w:tcPr>
          <w:p w14:paraId="2006935B" w14:textId="77777777" w:rsidR="00D61666" w:rsidRPr="00E712E7" w:rsidRDefault="00D61666" w:rsidP="00D61666">
            <w:pPr>
              <w:jc w:val="center"/>
              <w:rPr>
                <w:color w:val="000000"/>
                <w:sz w:val="20"/>
                <w:szCs w:val="20"/>
              </w:rPr>
            </w:pPr>
            <w:r w:rsidRPr="00E712E7">
              <w:rPr>
                <w:color w:val="000000"/>
                <w:sz w:val="20"/>
                <w:szCs w:val="20"/>
              </w:rPr>
              <w:t>5.7579</w:t>
            </w:r>
          </w:p>
        </w:tc>
        <w:tc>
          <w:tcPr>
            <w:tcW w:w="1396" w:type="dxa"/>
            <w:tcBorders>
              <w:top w:val="nil"/>
              <w:left w:val="nil"/>
              <w:bottom w:val="nil"/>
              <w:right w:val="nil"/>
            </w:tcBorders>
            <w:noWrap/>
            <w:vAlign w:val="bottom"/>
          </w:tcPr>
          <w:p w14:paraId="374FD969" w14:textId="77777777" w:rsidR="00D61666" w:rsidRPr="00E712E7" w:rsidRDefault="00D61666" w:rsidP="00D61666">
            <w:pPr>
              <w:jc w:val="center"/>
              <w:rPr>
                <w:color w:val="000000"/>
                <w:sz w:val="20"/>
                <w:szCs w:val="20"/>
              </w:rPr>
            </w:pPr>
            <w:r w:rsidRPr="00E712E7">
              <w:rPr>
                <w:color w:val="000000"/>
                <w:sz w:val="20"/>
                <w:szCs w:val="20"/>
              </w:rPr>
              <w:t>1.64E-02</w:t>
            </w:r>
          </w:p>
        </w:tc>
      </w:tr>
      <w:tr w:rsidR="00D61666" w:rsidRPr="00E712E7" w14:paraId="5AF01415" w14:textId="77777777">
        <w:trPr>
          <w:trHeight w:val="280"/>
          <w:jc w:val="center"/>
        </w:trPr>
        <w:tc>
          <w:tcPr>
            <w:tcW w:w="1278" w:type="dxa"/>
            <w:tcBorders>
              <w:top w:val="nil"/>
              <w:left w:val="nil"/>
              <w:bottom w:val="nil"/>
              <w:right w:val="nil"/>
            </w:tcBorders>
            <w:noWrap/>
            <w:vAlign w:val="bottom"/>
          </w:tcPr>
          <w:p w14:paraId="76E761C4" w14:textId="77777777" w:rsidR="00D61666" w:rsidRPr="00E712E7" w:rsidRDefault="00D61666" w:rsidP="00D61666">
            <w:pPr>
              <w:jc w:val="center"/>
              <w:rPr>
                <w:color w:val="000000"/>
                <w:sz w:val="20"/>
                <w:szCs w:val="20"/>
              </w:rPr>
            </w:pPr>
            <w:r w:rsidRPr="00E712E7">
              <w:rPr>
                <w:color w:val="000000"/>
                <w:sz w:val="20"/>
                <w:szCs w:val="20"/>
              </w:rPr>
              <w:t>TTTSK</w:t>
            </w:r>
          </w:p>
        </w:tc>
        <w:tc>
          <w:tcPr>
            <w:tcW w:w="1338" w:type="dxa"/>
            <w:tcBorders>
              <w:top w:val="nil"/>
              <w:left w:val="nil"/>
              <w:bottom w:val="nil"/>
              <w:right w:val="nil"/>
            </w:tcBorders>
            <w:noWrap/>
            <w:vAlign w:val="bottom"/>
          </w:tcPr>
          <w:p w14:paraId="259E82B5" w14:textId="77777777" w:rsidR="00D61666" w:rsidRPr="00E712E7" w:rsidRDefault="00D61666" w:rsidP="00D61666">
            <w:pPr>
              <w:jc w:val="center"/>
              <w:rPr>
                <w:color w:val="000000"/>
                <w:sz w:val="20"/>
                <w:szCs w:val="20"/>
              </w:rPr>
            </w:pPr>
            <w:r w:rsidRPr="00E712E7">
              <w:rPr>
                <w:color w:val="000000"/>
                <w:sz w:val="20"/>
                <w:szCs w:val="20"/>
              </w:rPr>
              <w:t>RKQQC</w:t>
            </w:r>
          </w:p>
        </w:tc>
        <w:tc>
          <w:tcPr>
            <w:tcW w:w="1356" w:type="dxa"/>
            <w:tcBorders>
              <w:top w:val="nil"/>
              <w:left w:val="nil"/>
              <w:bottom w:val="nil"/>
              <w:right w:val="nil"/>
            </w:tcBorders>
            <w:noWrap/>
            <w:vAlign w:val="bottom"/>
          </w:tcPr>
          <w:p w14:paraId="4D091FD0" w14:textId="77777777" w:rsidR="00D61666" w:rsidRPr="00E712E7" w:rsidRDefault="00D61666" w:rsidP="00D61666">
            <w:pPr>
              <w:jc w:val="center"/>
              <w:rPr>
                <w:color w:val="000000"/>
                <w:sz w:val="20"/>
                <w:szCs w:val="20"/>
              </w:rPr>
            </w:pPr>
            <w:r w:rsidRPr="00E712E7">
              <w:rPr>
                <w:color w:val="000000"/>
                <w:sz w:val="20"/>
                <w:szCs w:val="20"/>
              </w:rPr>
              <w:t>7.4455</w:t>
            </w:r>
          </w:p>
        </w:tc>
        <w:tc>
          <w:tcPr>
            <w:tcW w:w="1396" w:type="dxa"/>
            <w:tcBorders>
              <w:top w:val="nil"/>
              <w:left w:val="nil"/>
              <w:bottom w:val="nil"/>
              <w:right w:val="nil"/>
            </w:tcBorders>
            <w:noWrap/>
            <w:vAlign w:val="bottom"/>
          </w:tcPr>
          <w:p w14:paraId="72164208" w14:textId="77777777" w:rsidR="00D61666" w:rsidRPr="00E712E7" w:rsidRDefault="00D61666" w:rsidP="00D61666">
            <w:pPr>
              <w:jc w:val="center"/>
              <w:rPr>
                <w:color w:val="000000"/>
                <w:sz w:val="20"/>
                <w:szCs w:val="20"/>
              </w:rPr>
            </w:pPr>
            <w:r w:rsidRPr="00E712E7">
              <w:rPr>
                <w:color w:val="000000"/>
                <w:sz w:val="20"/>
                <w:szCs w:val="20"/>
              </w:rPr>
              <w:t>6.36E-03</w:t>
            </w:r>
          </w:p>
        </w:tc>
      </w:tr>
      <w:tr w:rsidR="00D61666" w:rsidRPr="00E712E7" w14:paraId="4513D48B" w14:textId="77777777">
        <w:trPr>
          <w:trHeight w:val="280"/>
          <w:jc w:val="center"/>
        </w:trPr>
        <w:tc>
          <w:tcPr>
            <w:tcW w:w="1278" w:type="dxa"/>
            <w:tcBorders>
              <w:top w:val="nil"/>
              <w:left w:val="nil"/>
              <w:bottom w:val="nil"/>
              <w:right w:val="nil"/>
            </w:tcBorders>
            <w:noWrap/>
            <w:vAlign w:val="bottom"/>
          </w:tcPr>
          <w:p w14:paraId="473F481D" w14:textId="77777777" w:rsidR="00D61666" w:rsidRPr="00E712E7" w:rsidRDefault="00D61666" w:rsidP="00D61666">
            <w:pPr>
              <w:jc w:val="center"/>
              <w:rPr>
                <w:color w:val="000000"/>
                <w:sz w:val="20"/>
                <w:szCs w:val="20"/>
              </w:rPr>
            </w:pPr>
            <w:r w:rsidRPr="00E712E7">
              <w:rPr>
                <w:color w:val="000000"/>
                <w:sz w:val="20"/>
                <w:szCs w:val="20"/>
              </w:rPr>
              <w:t>TRTTF</w:t>
            </w:r>
          </w:p>
        </w:tc>
        <w:tc>
          <w:tcPr>
            <w:tcW w:w="1338" w:type="dxa"/>
            <w:tcBorders>
              <w:top w:val="nil"/>
              <w:left w:val="nil"/>
              <w:bottom w:val="nil"/>
              <w:right w:val="nil"/>
            </w:tcBorders>
            <w:noWrap/>
            <w:vAlign w:val="bottom"/>
          </w:tcPr>
          <w:p w14:paraId="61BE5C3F" w14:textId="77777777" w:rsidR="00D61666" w:rsidRPr="00E712E7" w:rsidRDefault="00D61666" w:rsidP="00D61666">
            <w:pPr>
              <w:jc w:val="center"/>
              <w:rPr>
                <w:color w:val="000000"/>
                <w:sz w:val="20"/>
                <w:szCs w:val="20"/>
              </w:rPr>
            </w:pPr>
            <w:r w:rsidRPr="00E712E7">
              <w:rPr>
                <w:color w:val="000000"/>
                <w:sz w:val="20"/>
                <w:szCs w:val="20"/>
              </w:rPr>
              <w:t>TTTTF</w:t>
            </w:r>
          </w:p>
        </w:tc>
        <w:tc>
          <w:tcPr>
            <w:tcW w:w="1356" w:type="dxa"/>
            <w:tcBorders>
              <w:top w:val="nil"/>
              <w:left w:val="nil"/>
              <w:bottom w:val="nil"/>
              <w:right w:val="nil"/>
            </w:tcBorders>
            <w:noWrap/>
            <w:vAlign w:val="bottom"/>
          </w:tcPr>
          <w:p w14:paraId="5EE5C350" w14:textId="77777777" w:rsidR="00D61666" w:rsidRPr="00E712E7" w:rsidRDefault="00D61666" w:rsidP="00D61666">
            <w:pPr>
              <w:jc w:val="center"/>
              <w:rPr>
                <w:color w:val="000000"/>
                <w:sz w:val="20"/>
                <w:szCs w:val="20"/>
              </w:rPr>
            </w:pPr>
            <w:r w:rsidRPr="00E712E7">
              <w:rPr>
                <w:color w:val="000000"/>
                <w:sz w:val="20"/>
                <w:szCs w:val="20"/>
              </w:rPr>
              <w:t>13.0779</w:t>
            </w:r>
          </w:p>
        </w:tc>
        <w:tc>
          <w:tcPr>
            <w:tcW w:w="1396" w:type="dxa"/>
            <w:tcBorders>
              <w:top w:val="nil"/>
              <w:left w:val="nil"/>
              <w:bottom w:val="nil"/>
              <w:right w:val="nil"/>
            </w:tcBorders>
            <w:noWrap/>
            <w:vAlign w:val="bottom"/>
          </w:tcPr>
          <w:p w14:paraId="2F82B984" w14:textId="77777777" w:rsidR="00D61666" w:rsidRPr="00E712E7" w:rsidRDefault="00D61666" w:rsidP="00D61666">
            <w:pPr>
              <w:jc w:val="center"/>
              <w:rPr>
                <w:color w:val="000000"/>
                <w:sz w:val="20"/>
                <w:szCs w:val="20"/>
              </w:rPr>
            </w:pPr>
            <w:r w:rsidRPr="00E712E7">
              <w:rPr>
                <w:color w:val="000000"/>
                <w:sz w:val="20"/>
                <w:szCs w:val="20"/>
              </w:rPr>
              <w:t>2.99E-04</w:t>
            </w:r>
          </w:p>
        </w:tc>
      </w:tr>
      <w:tr w:rsidR="00D61666" w:rsidRPr="00E712E7" w14:paraId="6F750BBE" w14:textId="77777777">
        <w:trPr>
          <w:trHeight w:val="280"/>
          <w:jc w:val="center"/>
        </w:trPr>
        <w:tc>
          <w:tcPr>
            <w:tcW w:w="1278" w:type="dxa"/>
            <w:tcBorders>
              <w:top w:val="nil"/>
              <w:left w:val="nil"/>
              <w:bottom w:val="nil"/>
              <w:right w:val="nil"/>
            </w:tcBorders>
            <w:noWrap/>
            <w:vAlign w:val="bottom"/>
          </w:tcPr>
          <w:p w14:paraId="24CDBF4D" w14:textId="77777777" w:rsidR="00D61666" w:rsidRPr="00E712E7" w:rsidRDefault="00D61666" w:rsidP="00D61666">
            <w:pPr>
              <w:jc w:val="center"/>
              <w:rPr>
                <w:color w:val="000000"/>
                <w:sz w:val="20"/>
                <w:szCs w:val="20"/>
              </w:rPr>
            </w:pPr>
            <w:r w:rsidRPr="00E712E7">
              <w:rPr>
                <w:color w:val="000000"/>
                <w:sz w:val="20"/>
                <w:szCs w:val="20"/>
              </w:rPr>
              <w:t>TRTTF</w:t>
            </w:r>
          </w:p>
        </w:tc>
        <w:tc>
          <w:tcPr>
            <w:tcW w:w="1338" w:type="dxa"/>
            <w:tcBorders>
              <w:top w:val="nil"/>
              <w:left w:val="nil"/>
              <w:bottom w:val="nil"/>
              <w:right w:val="nil"/>
            </w:tcBorders>
            <w:noWrap/>
            <w:vAlign w:val="bottom"/>
          </w:tcPr>
          <w:p w14:paraId="0430A88B" w14:textId="77777777" w:rsidR="00D61666" w:rsidRPr="00E712E7" w:rsidRDefault="00D61666" w:rsidP="00D61666">
            <w:pPr>
              <w:jc w:val="center"/>
              <w:rPr>
                <w:color w:val="000000"/>
                <w:sz w:val="20"/>
                <w:szCs w:val="20"/>
              </w:rPr>
            </w:pPr>
            <w:r w:rsidRPr="00E712E7">
              <w:rPr>
                <w:color w:val="000000"/>
                <w:sz w:val="20"/>
                <w:szCs w:val="20"/>
              </w:rPr>
              <w:t>TPMKC</w:t>
            </w:r>
          </w:p>
        </w:tc>
        <w:tc>
          <w:tcPr>
            <w:tcW w:w="1356" w:type="dxa"/>
            <w:tcBorders>
              <w:top w:val="nil"/>
              <w:left w:val="nil"/>
              <w:bottom w:val="nil"/>
              <w:right w:val="nil"/>
            </w:tcBorders>
            <w:noWrap/>
            <w:vAlign w:val="bottom"/>
          </w:tcPr>
          <w:p w14:paraId="59BE9F7B" w14:textId="77777777" w:rsidR="00D61666" w:rsidRPr="00E712E7" w:rsidRDefault="00D61666" w:rsidP="00D61666">
            <w:pPr>
              <w:jc w:val="center"/>
              <w:rPr>
                <w:color w:val="000000"/>
                <w:sz w:val="20"/>
                <w:szCs w:val="20"/>
              </w:rPr>
            </w:pPr>
            <w:r w:rsidRPr="00E712E7">
              <w:rPr>
                <w:color w:val="000000"/>
                <w:sz w:val="20"/>
                <w:szCs w:val="20"/>
              </w:rPr>
              <w:t>24.5119</w:t>
            </w:r>
          </w:p>
        </w:tc>
        <w:tc>
          <w:tcPr>
            <w:tcW w:w="1396" w:type="dxa"/>
            <w:tcBorders>
              <w:top w:val="nil"/>
              <w:left w:val="nil"/>
              <w:bottom w:val="nil"/>
              <w:right w:val="nil"/>
            </w:tcBorders>
            <w:noWrap/>
            <w:vAlign w:val="bottom"/>
          </w:tcPr>
          <w:p w14:paraId="00F91A5D" w14:textId="77777777" w:rsidR="00D61666" w:rsidRPr="00E712E7" w:rsidRDefault="00D61666" w:rsidP="00D61666">
            <w:pPr>
              <w:jc w:val="center"/>
              <w:rPr>
                <w:color w:val="000000"/>
                <w:sz w:val="20"/>
                <w:szCs w:val="20"/>
              </w:rPr>
            </w:pPr>
            <w:r w:rsidRPr="00E712E7">
              <w:rPr>
                <w:color w:val="000000"/>
                <w:sz w:val="20"/>
                <w:szCs w:val="20"/>
              </w:rPr>
              <w:t>7.39E-07</w:t>
            </w:r>
          </w:p>
        </w:tc>
      </w:tr>
      <w:tr w:rsidR="00D61666" w:rsidRPr="00E712E7" w14:paraId="01A7A03D" w14:textId="77777777">
        <w:trPr>
          <w:trHeight w:val="280"/>
          <w:jc w:val="center"/>
        </w:trPr>
        <w:tc>
          <w:tcPr>
            <w:tcW w:w="1278" w:type="dxa"/>
            <w:tcBorders>
              <w:top w:val="nil"/>
              <w:left w:val="nil"/>
              <w:bottom w:val="nil"/>
              <w:right w:val="nil"/>
            </w:tcBorders>
            <w:noWrap/>
            <w:vAlign w:val="bottom"/>
          </w:tcPr>
          <w:p w14:paraId="78506D6F" w14:textId="77777777" w:rsidR="00D61666" w:rsidRPr="00E712E7" w:rsidRDefault="00D61666" w:rsidP="00D61666">
            <w:pPr>
              <w:jc w:val="center"/>
              <w:rPr>
                <w:color w:val="000000"/>
                <w:sz w:val="20"/>
                <w:szCs w:val="20"/>
              </w:rPr>
            </w:pPr>
            <w:r w:rsidRPr="00E712E7">
              <w:rPr>
                <w:color w:val="000000"/>
                <w:sz w:val="20"/>
                <w:szCs w:val="20"/>
              </w:rPr>
              <w:t>TTTTF</w:t>
            </w:r>
          </w:p>
        </w:tc>
        <w:tc>
          <w:tcPr>
            <w:tcW w:w="1338" w:type="dxa"/>
            <w:tcBorders>
              <w:top w:val="nil"/>
              <w:left w:val="nil"/>
              <w:bottom w:val="nil"/>
              <w:right w:val="nil"/>
            </w:tcBorders>
            <w:noWrap/>
            <w:vAlign w:val="bottom"/>
          </w:tcPr>
          <w:p w14:paraId="408338FB" w14:textId="77777777" w:rsidR="00D61666" w:rsidRPr="00E712E7" w:rsidRDefault="00D61666" w:rsidP="00D61666">
            <w:pPr>
              <w:jc w:val="center"/>
              <w:rPr>
                <w:color w:val="000000"/>
                <w:sz w:val="20"/>
                <w:szCs w:val="20"/>
              </w:rPr>
            </w:pPr>
            <w:r w:rsidRPr="00E712E7">
              <w:rPr>
                <w:color w:val="000000"/>
                <w:sz w:val="20"/>
                <w:szCs w:val="20"/>
              </w:rPr>
              <w:t>TPMKC</w:t>
            </w:r>
          </w:p>
        </w:tc>
        <w:tc>
          <w:tcPr>
            <w:tcW w:w="1356" w:type="dxa"/>
            <w:tcBorders>
              <w:top w:val="nil"/>
              <w:left w:val="nil"/>
              <w:bottom w:val="nil"/>
              <w:right w:val="nil"/>
            </w:tcBorders>
            <w:noWrap/>
            <w:vAlign w:val="bottom"/>
          </w:tcPr>
          <w:p w14:paraId="052DC031" w14:textId="77777777" w:rsidR="00D61666" w:rsidRPr="00E712E7" w:rsidRDefault="00D61666" w:rsidP="00D61666">
            <w:pPr>
              <w:jc w:val="center"/>
              <w:rPr>
                <w:color w:val="000000"/>
                <w:sz w:val="20"/>
                <w:szCs w:val="20"/>
              </w:rPr>
            </w:pPr>
            <w:r w:rsidRPr="00E712E7">
              <w:rPr>
                <w:color w:val="000000"/>
                <w:sz w:val="20"/>
                <w:szCs w:val="20"/>
              </w:rPr>
              <w:t>22.8337</w:t>
            </w:r>
          </w:p>
        </w:tc>
        <w:tc>
          <w:tcPr>
            <w:tcW w:w="1396" w:type="dxa"/>
            <w:tcBorders>
              <w:top w:val="nil"/>
              <w:left w:val="nil"/>
              <w:bottom w:val="nil"/>
              <w:right w:val="nil"/>
            </w:tcBorders>
            <w:noWrap/>
            <w:vAlign w:val="bottom"/>
          </w:tcPr>
          <w:p w14:paraId="4732C475" w14:textId="77777777" w:rsidR="00D61666" w:rsidRPr="00E712E7" w:rsidRDefault="00D61666" w:rsidP="00D61666">
            <w:pPr>
              <w:jc w:val="center"/>
              <w:rPr>
                <w:color w:val="000000"/>
                <w:sz w:val="20"/>
                <w:szCs w:val="20"/>
              </w:rPr>
            </w:pPr>
            <w:r w:rsidRPr="00E712E7">
              <w:rPr>
                <w:color w:val="000000"/>
                <w:sz w:val="20"/>
                <w:szCs w:val="20"/>
              </w:rPr>
              <w:t>1.77E-06</w:t>
            </w:r>
          </w:p>
        </w:tc>
      </w:tr>
      <w:tr w:rsidR="00D61666" w:rsidRPr="00E712E7" w14:paraId="73ADC256" w14:textId="77777777">
        <w:trPr>
          <w:trHeight w:val="280"/>
          <w:jc w:val="center"/>
        </w:trPr>
        <w:tc>
          <w:tcPr>
            <w:tcW w:w="1278" w:type="dxa"/>
            <w:tcBorders>
              <w:top w:val="nil"/>
              <w:left w:val="nil"/>
              <w:bottom w:val="nil"/>
              <w:right w:val="nil"/>
            </w:tcBorders>
            <w:noWrap/>
            <w:vAlign w:val="bottom"/>
          </w:tcPr>
          <w:p w14:paraId="16BAEE93" w14:textId="77777777" w:rsidR="00D61666" w:rsidRPr="00E712E7" w:rsidRDefault="00D61666" w:rsidP="00D61666">
            <w:pPr>
              <w:jc w:val="center"/>
              <w:rPr>
                <w:color w:val="000000"/>
                <w:sz w:val="20"/>
                <w:szCs w:val="20"/>
              </w:rPr>
            </w:pPr>
            <w:r w:rsidRPr="00E712E7">
              <w:rPr>
                <w:color w:val="000000"/>
                <w:sz w:val="20"/>
                <w:szCs w:val="20"/>
              </w:rPr>
              <w:t>TPMKC</w:t>
            </w:r>
          </w:p>
        </w:tc>
        <w:tc>
          <w:tcPr>
            <w:tcW w:w="1338" w:type="dxa"/>
            <w:tcBorders>
              <w:top w:val="nil"/>
              <w:left w:val="nil"/>
              <w:bottom w:val="nil"/>
              <w:right w:val="nil"/>
            </w:tcBorders>
            <w:noWrap/>
            <w:vAlign w:val="bottom"/>
          </w:tcPr>
          <w:p w14:paraId="1C5F298A" w14:textId="77777777" w:rsidR="00D61666" w:rsidRPr="00E712E7" w:rsidRDefault="00D61666" w:rsidP="00D61666">
            <w:pPr>
              <w:jc w:val="center"/>
              <w:rPr>
                <w:color w:val="000000"/>
                <w:sz w:val="20"/>
                <w:szCs w:val="20"/>
              </w:rPr>
            </w:pPr>
            <w:r w:rsidRPr="00E712E7">
              <w:rPr>
                <w:color w:val="000000"/>
                <w:sz w:val="20"/>
                <w:szCs w:val="20"/>
              </w:rPr>
              <w:t>QTHJC</w:t>
            </w:r>
          </w:p>
        </w:tc>
        <w:tc>
          <w:tcPr>
            <w:tcW w:w="1356" w:type="dxa"/>
            <w:tcBorders>
              <w:top w:val="nil"/>
              <w:left w:val="nil"/>
              <w:bottom w:val="nil"/>
              <w:right w:val="nil"/>
            </w:tcBorders>
            <w:noWrap/>
            <w:vAlign w:val="bottom"/>
          </w:tcPr>
          <w:p w14:paraId="09C95197" w14:textId="77777777" w:rsidR="00D61666" w:rsidRPr="00E712E7" w:rsidRDefault="00D61666" w:rsidP="00D61666">
            <w:pPr>
              <w:jc w:val="center"/>
              <w:rPr>
                <w:color w:val="000000"/>
                <w:sz w:val="20"/>
                <w:szCs w:val="20"/>
              </w:rPr>
            </w:pPr>
            <w:r w:rsidRPr="00E712E7">
              <w:rPr>
                <w:color w:val="000000"/>
                <w:sz w:val="20"/>
                <w:szCs w:val="20"/>
              </w:rPr>
              <w:t>8.2589</w:t>
            </w:r>
          </w:p>
        </w:tc>
        <w:tc>
          <w:tcPr>
            <w:tcW w:w="1396" w:type="dxa"/>
            <w:tcBorders>
              <w:top w:val="nil"/>
              <w:left w:val="nil"/>
              <w:bottom w:val="nil"/>
              <w:right w:val="nil"/>
            </w:tcBorders>
            <w:noWrap/>
            <w:vAlign w:val="bottom"/>
          </w:tcPr>
          <w:p w14:paraId="0B4BBD67" w14:textId="77777777" w:rsidR="00D61666" w:rsidRPr="00E712E7" w:rsidRDefault="00D61666" w:rsidP="00D61666">
            <w:pPr>
              <w:jc w:val="center"/>
              <w:rPr>
                <w:color w:val="000000"/>
                <w:sz w:val="20"/>
                <w:szCs w:val="20"/>
              </w:rPr>
            </w:pPr>
            <w:r w:rsidRPr="00E712E7">
              <w:rPr>
                <w:color w:val="000000"/>
                <w:sz w:val="20"/>
                <w:szCs w:val="20"/>
              </w:rPr>
              <w:t>4.06E-03</w:t>
            </w:r>
          </w:p>
        </w:tc>
      </w:tr>
      <w:tr w:rsidR="00D61666" w:rsidRPr="00E712E7" w14:paraId="75EE73A1" w14:textId="77777777">
        <w:trPr>
          <w:trHeight w:val="280"/>
          <w:jc w:val="center"/>
        </w:trPr>
        <w:tc>
          <w:tcPr>
            <w:tcW w:w="1278" w:type="dxa"/>
            <w:tcBorders>
              <w:top w:val="nil"/>
              <w:left w:val="nil"/>
              <w:bottom w:val="nil"/>
              <w:right w:val="nil"/>
            </w:tcBorders>
            <w:noWrap/>
            <w:vAlign w:val="bottom"/>
          </w:tcPr>
          <w:p w14:paraId="6C05625A" w14:textId="77777777" w:rsidR="00D61666" w:rsidRPr="00E712E7" w:rsidRDefault="00D61666" w:rsidP="00D61666">
            <w:pPr>
              <w:jc w:val="center"/>
              <w:rPr>
                <w:color w:val="000000"/>
                <w:sz w:val="20"/>
                <w:szCs w:val="20"/>
              </w:rPr>
            </w:pPr>
            <w:r w:rsidRPr="00E712E7">
              <w:rPr>
                <w:color w:val="000000"/>
                <w:sz w:val="20"/>
                <w:szCs w:val="20"/>
              </w:rPr>
              <w:t>TPMKC</w:t>
            </w:r>
          </w:p>
        </w:tc>
        <w:tc>
          <w:tcPr>
            <w:tcW w:w="1338" w:type="dxa"/>
            <w:tcBorders>
              <w:top w:val="nil"/>
              <w:left w:val="nil"/>
              <w:bottom w:val="nil"/>
              <w:right w:val="nil"/>
            </w:tcBorders>
            <w:noWrap/>
            <w:vAlign w:val="bottom"/>
          </w:tcPr>
          <w:p w14:paraId="259AF7BB" w14:textId="77777777" w:rsidR="00D61666" w:rsidRPr="00E712E7" w:rsidRDefault="00D61666" w:rsidP="00D61666">
            <w:pPr>
              <w:jc w:val="center"/>
              <w:rPr>
                <w:color w:val="000000"/>
                <w:sz w:val="20"/>
                <w:szCs w:val="20"/>
              </w:rPr>
            </w:pPr>
            <w:r w:rsidRPr="00E712E7">
              <w:rPr>
                <w:color w:val="000000"/>
                <w:sz w:val="20"/>
                <w:szCs w:val="20"/>
              </w:rPr>
              <w:t>RKQQC</w:t>
            </w:r>
          </w:p>
        </w:tc>
        <w:tc>
          <w:tcPr>
            <w:tcW w:w="1356" w:type="dxa"/>
            <w:tcBorders>
              <w:top w:val="nil"/>
              <w:left w:val="nil"/>
              <w:bottom w:val="nil"/>
              <w:right w:val="nil"/>
            </w:tcBorders>
            <w:noWrap/>
            <w:vAlign w:val="bottom"/>
          </w:tcPr>
          <w:p w14:paraId="451E7D1A" w14:textId="77777777" w:rsidR="00D61666" w:rsidRPr="00E712E7" w:rsidRDefault="00D61666" w:rsidP="00D61666">
            <w:pPr>
              <w:jc w:val="center"/>
              <w:rPr>
                <w:color w:val="000000"/>
                <w:sz w:val="20"/>
                <w:szCs w:val="20"/>
              </w:rPr>
            </w:pPr>
            <w:r w:rsidRPr="00E712E7">
              <w:rPr>
                <w:color w:val="000000"/>
                <w:sz w:val="20"/>
                <w:szCs w:val="20"/>
              </w:rPr>
              <w:t>4.8075</w:t>
            </w:r>
          </w:p>
        </w:tc>
        <w:tc>
          <w:tcPr>
            <w:tcW w:w="1396" w:type="dxa"/>
            <w:tcBorders>
              <w:top w:val="nil"/>
              <w:left w:val="nil"/>
              <w:bottom w:val="nil"/>
              <w:right w:val="nil"/>
            </w:tcBorders>
            <w:noWrap/>
            <w:vAlign w:val="bottom"/>
          </w:tcPr>
          <w:p w14:paraId="3DB222D1" w14:textId="77777777" w:rsidR="00D61666" w:rsidRPr="00E712E7" w:rsidRDefault="00D61666" w:rsidP="00D61666">
            <w:pPr>
              <w:jc w:val="center"/>
              <w:rPr>
                <w:color w:val="000000"/>
                <w:sz w:val="20"/>
                <w:szCs w:val="20"/>
              </w:rPr>
            </w:pPr>
            <w:r w:rsidRPr="00E712E7">
              <w:rPr>
                <w:color w:val="000000"/>
                <w:sz w:val="20"/>
                <w:szCs w:val="20"/>
              </w:rPr>
              <w:t>2.83E-02</w:t>
            </w:r>
          </w:p>
        </w:tc>
      </w:tr>
    </w:tbl>
    <w:p w14:paraId="57D6E12C" w14:textId="77777777" w:rsidR="009B69E2" w:rsidRPr="00E712E7" w:rsidRDefault="009B69E2"/>
    <w:p w14:paraId="69892E39" w14:textId="77777777" w:rsidR="009B69E2" w:rsidRPr="00E712E7" w:rsidRDefault="009B69E2">
      <w:r w:rsidRPr="00E712E7">
        <w:br w:type="page"/>
      </w:r>
    </w:p>
    <w:tbl>
      <w:tblPr>
        <w:tblpPr w:leftFromText="180" w:rightFromText="180" w:vertAnchor="page" w:horzAnchor="page" w:tblpX="2269" w:tblpY="2913"/>
        <w:tblW w:w="7848" w:type="dxa"/>
        <w:tblLayout w:type="fixed"/>
        <w:tblLook w:val="04A0" w:firstRow="1" w:lastRow="0" w:firstColumn="1" w:lastColumn="0" w:noHBand="0" w:noVBand="1"/>
      </w:tblPr>
      <w:tblGrid>
        <w:gridCol w:w="1098"/>
        <w:gridCol w:w="630"/>
        <w:gridCol w:w="720"/>
        <w:gridCol w:w="900"/>
        <w:gridCol w:w="810"/>
        <w:gridCol w:w="720"/>
        <w:gridCol w:w="720"/>
        <w:gridCol w:w="720"/>
        <w:gridCol w:w="720"/>
        <w:gridCol w:w="810"/>
      </w:tblGrid>
      <w:tr w:rsidR="009B69E2" w:rsidRPr="009B69E2" w14:paraId="73F67C19" w14:textId="77777777">
        <w:trPr>
          <w:trHeight w:val="300"/>
        </w:trPr>
        <w:tc>
          <w:tcPr>
            <w:tcW w:w="7848" w:type="dxa"/>
            <w:gridSpan w:val="10"/>
            <w:tcBorders>
              <w:top w:val="nil"/>
              <w:left w:val="nil"/>
              <w:bottom w:val="nil"/>
              <w:right w:val="nil"/>
            </w:tcBorders>
            <w:shd w:val="clear" w:color="auto" w:fill="auto"/>
            <w:noWrap/>
            <w:vAlign w:val="center"/>
          </w:tcPr>
          <w:p w14:paraId="4EBF275C" w14:textId="77777777" w:rsidR="004C7B4D" w:rsidRPr="00615E63" w:rsidRDefault="004C7B4D" w:rsidP="004C7B4D">
            <w:pPr>
              <w:rPr>
                <w:rFonts w:eastAsia="Times New Roman"/>
                <w:b/>
                <w:bCs/>
                <w:color w:val="000000"/>
              </w:rPr>
            </w:pPr>
          </w:p>
          <w:p w14:paraId="1655C86B" w14:textId="77777777" w:rsidR="004C7B4D" w:rsidRPr="00615E63" w:rsidRDefault="004C7B4D" w:rsidP="004C7B4D">
            <w:pPr>
              <w:rPr>
                <w:rFonts w:eastAsia="Times New Roman"/>
                <w:b/>
                <w:bCs/>
                <w:color w:val="000000"/>
              </w:rPr>
            </w:pPr>
          </w:p>
        </w:tc>
      </w:tr>
      <w:tr w:rsidR="009B69E2" w:rsidRPr="009B69E2" w14:paraId="21ED245F" w14:textId="77777777">
        <w:trPr>
          <w:trHeight w:val="260"/>
        </w:trPr>
        <w:tc>
          <w:tcPr>
            <w:tcW w:w="1098" w:type="dxa"/>
            <w:tcBorders>
              <w:top w:val="nil"/>
              <w:left w:val="nil"/>
              <w:bottom w:val="nil"/>
              <w:right w:val="nil"/>
            </w:tcBorders>
            <w:shd w:val="clear" w:color="auto" w:fill="auto"/>
            <w:noWrap/>
            <w:vAlign w:val="center"/>
          </w:tcPr>
          <w:p w14:paraId="5203B302" w14:textId="77777777" w:rsidR="009B69E2" w:rsidRPr="00615E63" w:rsidRDefault="009B69E2" w:rsidP="004C7B4D">
            <w:pPr>
              <w:rPr>
                <w:rFonts w:eastAsia="Times New Roman"/>
                <w:color w:val="000000"/>
                <w:sz w:val="20"/>
                <w:szCs w:val="20"/>
              </w:rPr>
            </w:pPr>
          </w:p>
        </w:tc>
        <w:tc>
          <w:tcPr>
            <w:tcW w:w="630" w:type="dxa"/>
            <w:tcBorders>
              <w:top w:val="nil"/>
              <w:left w:val="nil"/>
              <w:bottom w:val="nil"/>
              <w:right w:val="nil"/>
            </w:tcBorders>
            <w:shd w:val="clear" w:color="auto" w:fill="auto"/>
            <w:noWrap/>
            <w:vAlign w:val="center"/>
          </w:tcPr>
          <w:p w14:paraId="72F72B2A" w14:textId="77777777" w:rsidR="009B69E2" w:rsidRPr="00615E63" w:rsidRDefault="009B69E2" w:rsidP="004C7B4D">
            <w:pPr>
              <w:rPr>
                <w:rFonts w:eastAsia="Times New Roman"/>
                <w:color w:val="000000"/>
                <w:sz w:val="20"/>
                <w:szCs w:val="20"/>
              </w:rPr>
            </w:pPr>
          </w:p>
        </w:tc>
        <w:tc>
          <w:tcPr>
            <w:tcW w:w="6120" w:type="dxa"/>
            <w:gridSpan w:val="8"/>
            <w:tcBorders>
              <w:top w:val="nil"/>
              <w:left w:val="nil"/>
              <w:bottom w:val="single" w:sz="8" w:space="0" w:color="auto"/>
              <w:right w:val="nil"/>
            </w:tcBorders>
            <w:shd w:val="clear" w:color="auto" w:fill="auto"/>
            <w:noWrap/>
            <w:vAlign w:val="center"/>
          </w:tcPr>
          <w:p w14:paraId="0F3FE97D" w14:textId="77777777" w:rsidR="009B69E2" w:rsidRPr="00615E63" w:rsidRDefault="009B69E2" w:rsidP="004C7B4D">
            <w:pPr>
              <w:jc w:val="center"/>
              <w:rPr>
                <w:rFonts w:eastAsia="Times New Roman"/>
                <w:b/>
                <w:bCs/>
                <w:color w:val="000000"/>
                <w:sz w:val="20"/>
                <w:szCs w:val="20"/>
              </w:rPr>
            </w:pPr>
            <w:r w:rsidRPr="00615E63">
              <w:rPr>
                <w:rFonts w:eastAsia="Times New Roman"/>
                <w:b/>
                <w:bCs/>
                <w:color w:val="000000"/>
                <w:sz w:val="20"/>
                <w:szCs w:val="20"/>
              </w:rPr>
              <w:t>Race</w:t>
            </w:r>
          </w:p>
        </w:tc>
      </w:tr>
      <w:tr w:rsidR="009B69E2" w:rsidRPr="009B69E2" w14:paraId="197E771D" w14:textId="77777777">
        <w:trPr>
          <w:trHeight w:val="240"/>
        </w:trPr>
        <w:tc>
          <w:tcPr>
            <w:tcW w:w="1098" w:type="dxa"/>
            <w:tcBorders>
              <w:top w:val="nil"/>
              <w:left w:val="nil"/>
              <w:bottom w:val="nil"/>
              <w:right w:val="nil"/>
            </w:tcBorders>
            <w:shd w:val="clear" w:color="auto" w:fill="auto"/>
            <w:noWrap/>
            <w:vAlign w:val="center"/>
          </w:tcPr>
          <w:p w14:paraId="219920B0" w14:textId="77777777" w:rsidR="009B69E2" w:rsidRPr="00615E63" w:rsidRDefault="009B69E2" w:rsidP="004C7B4D">
            <w:pPr>
              <w:rPr>
                <w:rFonts w:eastAsia="Times New Roman"/>
                <w:color w:val="000000"/>
                <w:sz w:val="20"/>
                <w:szCs w:val="20"/>
              </w:rPr>
            </w:pPr>
          </w:p>
        </w:tc>
        <w:tc>
          <w:tcPr>
            <w:tcW w:w="630" w:type="dxa"/>
            <w:tcBorders>
              <w:top w:val="nil"/>
              <w:left w:val="nil"/>
              <w:bottom w:val="nil"/>
              <w:right w:val="nil"/>
            </w:tcBorders>
            <w:shd w:val="clear" w:color="auto" w:fill="auto"/>
            <w:noWrap/>
            <w:vAlign w:val="center"/>
          </w:tcPr>
          <w:p w14:paraId="0A87C10E" w14:textId="77777777" w:rsidR="009B69E2" w:rsidRPr="00615E63" w:rsidRDefault="009B69E2" w:rsidP="004C7B4D">
            <w:pPr>
              <w:rPr>
                <w:rFonts w:eastAsia="Times New Roman"/>
                <w:color w:val="000000"/>
                <w:sz w:val="20"/>
                <w:szCs w:val="20"/>
              </w:rPr>
            </w:pPr>
          </w:p>
        </w:tc>
        <w:tc>
          <w:tcPr>
            <w:tcW w:w="1620" w:type="dxa"/>
            <w:gridSpan w:val="2"/>
            <w:tcBorders>
              <w:top w:val="single" w:sz="8" w:space="0" w:color="auto"/>
              <w:left w:val="nil"/>
              <w:bottom w:val="nil"/>
              <w:right w:val="nil"/>
            </w:tcBorders>
            <w:shd w:val="clear" w:color="auto" w:fill="auto"/>
            <w:noWrap/>
            <w:vAlign w:val="center"/>
          </w:tcPr>
          <w:p w14:paraId="1505E3A5" w14:textId="77777777" w:rsidR="009B69E2" w:rsidRPr="00615E63" w:rsidRDefault="009B69E2" w:rsidP="004C7B4D">
            <w:pPr>
              <w:jc w:val="center"/>
              <w:rPr>
                <w:rFonts w:eastAsia="Times New Roman"/>
                <w:b/>
                <w:bCs/>
                <w:color w:val="000000"/>
                <w:sz w:val="20"/>
                <w:szCs w:val="20"/>
              </w:rPr>
            </w:pPr>
            <w:r w:rsidRPr="00615E63">
              <w:rPr>
                <w:rFonts w:eastAsia="Times New Roman"/>
                <w:b/>
                <w:bCs/>
                <w:color w:val="000000"/>
                <w:sz w:val="20"/>
                <w:szCs w:val="20"/>
              </w:rPr>
              <w:t>TTKSK</w:t>
            </w:r>
          </w:p>
        </w:tc>
        <w:tc>
          <w:tcPr>
            <w:tcW w:w="1530" w:type="dxa"/>
            <w:gridSpan w:val="2"/>
            <w:tcBorders>
              <w:top w:val="single" w:sz="8" w:space="0" w:color="auto"/>
              <w:left w:val="nil"/>
              <w:bottom w:val="nil"/>
              <w:right w:val="nil"/>
            </w:tcBorders>
            <w:shd w:val="clear" w:color="auto" w:fill="auto"/>
            <w:noWrap/>
            <w:vAlign w:val="center"/>
          </w:tcPr>
          <w:p w14:paraId="1DFAF534" w14:textId="77777777" w:rsidR="009B69E2" w:rsidRPr="00615E63" w:rsidRDefault="009B69E2" w:rsidP="004C7B4D">
            <w:pPr>
              <w:jc w:val="center"/>
              <w:rPr>
                <w:rFonts w:eastAsia="Times New Roman"/>
                <w:b/>
                <w:bCs/>
                <w:color w:val="000000"/>
                <w:sz w:val="20"/>
                <w:szCs w:val="20"/>
              </w:rPr>
            </w:pPr>
            <w:r w:rsidRPr="00615E63">
              <w:rPr>
                <w:rFonts w:eastAsia="Times New Roman"/>
                <w:b/>
                <w:bCs/>
                <w:color w:val="000000"/>
                <w:sz w:val="20"/>
                <w:szCs w:val="20"/>
              </w:rPr>
              <w:t>TTKST</w:t>
            </w:r>
          </w:p>
        </w:tc>
        <w:tc>
          <w:tcPr>
            <w:tcW w:w="1440" w:type="dxa"/>
            <w:gridSpan w:val="2"/>
            <w:tcBorders>
              <w:top w:val="single" w:sz="8" w:space="0" w:color="auto"/>
              <w:left w:val="nil"/>
              <w:bottom w:val="nil"/>
              <w:right w:val="nil"/>
            </w:tcBorders>
            <w:shd w:val="clear" w:color="auto" w:fill="auto"/>
            <w:noWrap/>
            <w:vAlign w:val="center"/>
          </w:tcPr>
          <w:p w14:paraId="3F9D9193" w14:textId="77777777" w:rsidR="009B69E2" w:rsidRPr="00615E63" w:rsidRDefault="009B69E2" w:rsidP="004C7B4D">
            <w:pPr>
              <w:jc w:val="center"/>
              <w:rPr>
                <w:rFonts w:eastAsia="Times New Roman"/>
                <w:b/>
                <w:bCs/>
                <w:color w:val="000000"/>
                <w:sz w:val="20"/>
                <w:szCs w:val="20"/>
              </w:rPr>
            </w:pPr>
            <w:r w:rsidRPr="00615E63">
              <w:rPr>
                <w:rFonts w:eastAsia="Times New Roman"/>
                <w:b/>
                <w:bCs/>
                <w:color w:val="000000"/>
                <w:sz w:val="20"/>
                <w:szCs w:val="20"/>
              </w:rPr>
              <w:t>TTTSK</w:t>
            </w:r>
          </w:p>
        </w:tc>
        <w:tc>
          <w:tcPr>
            <w:tcW w:w="1530" w:type="dxa"/>
            <w:gridSpan w:val="2"/>
            <w:tcBorders>
              <w:top w:val="single" w:sz="8" w:space="0" w:color="auto"/>
              <w:left w:val="nil"/>
              <w:bottom w:val="nil"/>
              <w:right w:val="nil"/>
            </w:tcBorders>
            <w:shd w:val="clear" w:color="auto" w:fill="auto"/>
            <w:noWrap/>
            <w:vAlign w:val="center"/>
          </w:tcPr>
          <w:p w14:paraId="1AE68B66" w14:textId="77777777" w:rsidR="009B69E2" w:rsidRPr="00615E63" w:rsidRDefault="009B69E2" w:rsidP="004C7B4D">
            <w:pPr>
              <w:jc w:val="center"/>
              <w:rPr>
                <w:rFonts w:eastAsia="Times New Roman"/>
                <w:b/>
                <w:bCs/>
                <w:color w:val="000000"/>
                <w:sz w:val="20"/>
                <w:szCs w:val="20"/>
              </w:rPr>
            </w:pPr>
            <w:r w:rsidRPr="00615E63">
              <w:rPr>
                <w:rFonts w:eastAsia="Times New Roman"/>
                <w:b/>
                <w:bCs/>
                <w:color w:val="000000"/>
                <w:sz w:val="20"/>
                <w:szCs w:val="20"/>
              </w:rPr>
              <w:t>TRTTF</w:t>
            </w:r>
          </w:p>
        </w:tc>
      </w:tr>
      <w:tr w:rsidR="009B69E2" w:rsidRPr="009B69E2" w14:paraId="57B7A828" w14:textId="77777777">
        <w:trPr>
          <w:trHeight w:val="260"/>
        </w:trPr>
        <w:tc>
          <w:tcPr>
            <w:tcW w:w="1098" w:type="dxa"/>
            <w:tcBorders>
              <w:top w:val="nil"/>
              <w:left w:val="nil"/>
              <w:bottom w:val="single" w:sz="8" w:space="0" w:color="auto"/>
              <w:right w:val="nil"/>
            </w:tcBorders>
            <w:shd w:val="clear" w:color="auto" w:fill="auto"/>
            <w:noWrap/>
            <w:vAlign w:val="center"/>
          </w:tcPr>
          <w:p w14:paraId="23AC49B6" w14:textId="77777777" w:rsidR="009B69E2" w:rsidRPr="00615E63" w:rsidRDefault="009B69E2" w:rsidP="00615E63">
            <w:pPr>
              <w:tabs>
                <w:tab w:val="left" w:pos="1167"/>
                <w:tab w:val="left" w:pos="2430"/>
                <w:tab w:val="left" w:pos="3330"/>
              </w:tabs>
              <w:rPr>
                <w:rFonts w:eastAsia="Times New Roman"/>
                <w:b/>
                <w:bCs/>
                <w:color w:val="000000"/>
                <w:sz w:val="20"/>
                <w:szCs w:val="20"/>
              </w:rPr>
            </w:pPr>
            <w:r w:rsidRPr="00615E63">
              <w:rPr>
                <w:rFonts w:eastAsia="Times New Roman"/>
                <w:b/>
                <w:bCs/>
                <w:color w:val="000000"/>
                <w:sz w:val="20"/>
                <w:szCs w:val="20"/>
              </w:rPr>
              <w:t>Accession</w:t>
            </w:r>
          </w:p>
        </w:tc>
        <w:tc>
          <w:tcPr>
            <w:tcW w:w="630" w:type="dxa"/>
            <w:tcBorders>
              <w:top w:val="nil"/>
              <w:left w:val="nil"/>
              <w:bottom w:val="single" w:sz="8" w:space="0" w:color="auto"/>
              <w:right w:val="nil"/>
            </w:tcBorders>
            <w:shd w:val="clear" w:color="auto" w:fill="auto"/>
            <w:noWrap/>
            <w:vAlign w:val="center"/>
          </w:tcPr>
          <w:p w14:paraId="23948B1C" w14:textId="77777777" w:rsidR="009B69E2" w:rsidRPr="00615E63" w:rsidRDefault="00672ADE" w:rsidP="004C7B4D">
            <w:pPr>
              <w:jc w:val="center"/>
              <w:rPr>
                <w:rFonts w:eastAsia="Times New Roman"/>
                <w:b/>
                <w:bCs/>
                <w:color w:val="000000"/>
                <w:sz w:val="20"/>
                <w:szCs w:val="20"/>
              </w:rPr>
            </w:pPr>
            <w:r w:rsidRPr="00615E63">
              <w:rPr>
                <w:rFonts w:eastAsia="Times New Roman"/>
                <w:b/>
                <w:bCs/>
                <w:color w:val="000000"/>
                <w:sz w:val="20"/>
                <w:szCs w:val="20"/>
              </w:rPr>
              <w:t>Grp.</w:t>
            </w:r>
          </w:p>
        </w:tc>
        <w:tc>
          <w:tcPr>
            <w:tcW w:w="720" w:type="dxa"/>
            <w:tcBorders>
              <w:top w:val="nil"/>
              <w:left w:val="nil"/>
              <w:bottom w:val="single" w:sz="8" w:space="0" w:color="auto"/>
              <w:right w:val="nil"/>
            </w:tcBorders>
            <w:shd w:val="clear" w:color="auto" w:fill="auto"/>
            <w:noWrap/>
            <w:vAlign w:val="center"/>
          </w:tcPr>
          <w:p w14:paraId="14A9694C" w14:textId="77777777" w:rsidR="009B69E2" w:rsidRPr="00615E63" w:rsidRDefault="009B69E2" w:rsidP="004C7B4D">
            <w:pPr>
              <w:jc w:val="center"/>
              <w:rPr>
                <w:rFonts w:eastAsia="Times New Roman"/>
                <w:b/>
                <w:bCs/>
                <w:color w:val="000000"/>
                <w:sz w:val="20"/>
                <w:szCs w:val="20"/>
              </w:rPr>
            </w:pPr>
            <w:r w:rsidRPr="00615E63">
              <w:rPr>
                <w:rFonts w:eastAsia="Times New Roman"/>
                <w:b/>
                <w:bCs/>
                <w:color w:val="000000"/>
                <w:sz w:val="20"/>
                <w:szCs w:val="20"/>
              </w:rPr>
              <w:t>Rep 1</w:t>
            </w:r>
          </w:p>
        </w:tc>
        <w:tc>
          <w:tcPr>
            <w:tcW w:w="900" w:type="dxa"/>
            <w:tcBorders>
              <w:top w:val="nil"/>
              <w:left w:val="nil"/>
              <w:bottom w:val="single" w:sz="8" w:space="0" w:color="auto"/>
              <w:right w:val="nil"/>
            </w:tcBorders>
            <w:shd w:val="clear" w:color="auto" w:fill="auto"/>
            <w:noWrap/>
            <w:vAlign w:val="center"/>
          </w:tcPr>
          <w:p w14:paraId="42393DF5" w14:textId="77777777" w:rsidR="009B69E2" w:rsidRPr="00615E63" w:rsidRDefault="009B69E2" w:rsidP="004C7B4D">
            <w:pPr>
              <w:jc w:val="center"/>
              <w:rPr>
                <w:rFonts w:eastAsia="Times New Roman"/>
                <w:b/>
                <w:bCs/>
                <w:color w:val="000000"/>
                <w:sz w:val="20"/>
                <w:szCs w:val="20"/>
              </w:rPr>
            </w:pPr>
            <w:r w:rsidRPr="00615E63">
              <w:rPr>
                <w:rFonts w:eastAsia="Times New Roman"/>
                <w:b/>
                <w:bCs/>
                <w:color w:val="000000"/>
                <w:sz w:val="20"/>
                <w:szCs w:val="20"/>
              </w:rPr>
              <w:t>Rep 2</w:t>
            </w:r>
          </w:p>
        </w:tc>
        <w:tc>
          <w:tcPr>
            <w:tcW w:w="810" w:type="dxa"/>
            <w:tcBorders>
              <w:top w:val="nil"/>
              <w:left w:val="nil"/>
              <w:bottom w:val="single" w:sz="8" w:space="0" w:color="auto"/>
              <w:right w:val="nil"/>
            </w:tcBorders>
            <w:shd w:val="clear" w:color="auto" w:fill="auto"/>
            <w:noWrap/>
            <w:vAlign w:val="center"/>
          </w:tcPr>
          <w:p w14:paraId="290AC66F" w14:textId="77777777" w:rsidR="009B69E2" w:rsidRPr="00615E63" w:rsidRDefault="009B69E2" w:rsidP="00F32ADA">
            <w:pPr>
              <w:tabs>
                <w:tab w:val="left" w:pos="4140"/>
              </w:tabs>
              <w:jc w:val="center"/>
              <w:rPr>
                <w:rFonts w:eastAsia="Times New Roman"/>
                <w:b/>
                <w:bCs/>
                <w:color w:val="000000"/>
                <w:sz w:val="20"/>
                <w:szCs w:val="20"/>
              </w:rPr>
            </w:pPr>
            <w:r w:rsidRPr="00615E63">
              <w:rPr>
                <w:rFonts w:eastAsia="Times New Roman"/>
                <w:b/>
                <w:bCs/>
                <w:color w:val="000000"/>
                <w:sz w:val="20"/>
                <w:szCs w:val="20"/>
              </w:rPr>
              <w:t>Rep 1</w:t>
            </w:r>
          </w:p>
        </w:tc>
        <w:tc>
          <w:tcPr>
            <w:tcW w:w="720" w:type="dxa"/>
            <w:tcBorders>
              <w:top w:val="nil"/>
              <w:left w:val="nil"/>
              <w:bottom w:val="single" w:sz="8" w:space="0" w:color="auto"/>
              <w:right w:val="nil"/>
            </w:tcBorders>
            <w:shd w:val="clear" w:color="auto" w:fill="auto"/>
            <w:noWrap/>
            <w:vAlign w:val="center"/>
          </w:tcPr>
          <w:p w14:paraId="1D6B4F6B" w14:textId="77777777" w:rsidR="009B69E2" w:rsidRPr="00615E63" w:rsidRDefault="009B69E2" w:rsidP="004C7B4D">
            <w:pPr>
              <w:jc w:val="center"/>
              <w:rPr>
                <w:rFonts w:eastAsia="Times New Roman"/>
                <w:b/>
                <w:bCs/>
                <w:color w:val="000000"/>
                <w:sz w:val="20"/>
                <w:szCs w:val="20"/>
              </w:rPr>
            </w:pPr>
            <w:r w:rsidRPr="00615E63">
              <w:rPr>
                <w:rFonts w:eastAsia="Times New Roman"/>
                <w:b/>
                <w:bCs/>
                <w:color w:val="000000"/>
                <w:sz w:val="20"/>
                <w:szCs w:val="20"/>
              </w:rPr>
              <w:t>Rep 2</w:t>
            </w:r>
          </w:p>
        </w:tc>
        <w:tc>
          <w:tcPr>
            <w:tcW w:w="720" w:type="dxa"/>
            <w:tcBorders>
              <w:top w:val="nil"/>
              <w:left w:val="nil"/>
              <w:bottom w:val="single" w:sz="8" w:space="0" w:color="auto"/>
              <w:right w:val="nil"/>
            </w:tcBorders>
            <w:shd w:val="clear" w:color="auto" w:fill="auto"/>
            <w:noWrap/>
            <w:vAlign w:val="center"/>
          </w:tcPr>
          <w:p w14:paraId="38D26D1A" w14:textId="77777777" w:rsidR="009B69E2" w:rsidRPr="00615E63" w:rsidRDefault="009B69E2" w:rsidP="004C7B4D">
            <w:pPr>
              <w:jc w:val="center"/>
              <w:rPr>
                <w:rFonts w:eastAsia="Times New Roman"/>
                <w:b/>
                <w:bCs/>
                <w:color w:val="000000"/>
                <w:sz w:val="20"/>
                <w:szCs w:val="20"/>
              </w:rPr>
            </w:pPr>
            <w:r w:rsidRPr="00615E63">
              <w:rPr>
                <w:rFonts w:eastAsia="Times New Roman"/>
                <w:b/>
                <w:bCs/>
                <w:color w:val="000000"/>
                <w:sz w:val="20"/>
                <w:szCs w:val="20"/>
              </w:rPr>
              <w:t>Rep 1</w:t>
            </w:r>
          </w:p>
        </w:tc>
        <w:tc>
          <w:tcPr>
            <w:tcW w:w="720" w:type="dxa"/>
            <w:tcBorders>
              <w:top w:val="nil"/>
              <w:left w:val="nil"/>
              <w:bottom w:val="single" w:sz="8" w:space="0" w:color="auto"/>
              <w:right w:val="nil"/>
            </w:tcBorders>
            <w:shd w:val="clear" w:color="auto" w:fill="auto"/>
            <w:noWrap/>
            <w:vAlign w:val="center"/>
          </w:tcPr>
          <w:p w14:paraId="7BB03EE1" w14:textId="77777777" w:rsidR="009B69E2" w:rsidRPr="00615E63" w:rsidRDefault="009B69E2" w:rsidP="004C7B4D">
            <w:pPr>
              <w:jc w:val="center"/>
              <w:rPr>
                <w:rFonts w:eastAsia="Times New Roman"/>
                <w:b/>
                <w:bCs/>
                <w:color w:val="000000"/>
                <w:sz w:val="20"/>
                <w:szCs w:val="20"/>
              </w:rPr>
            </w:pPr>
            <w:r w:rsidRPr="00615E63">
              <w:rPr>
                <w:rFonts w:eastAsia="Times New Roman"/>
                <w:b/>
                <w:bCs/>
                <w:color w:val="000000"/>
                <w:sz w:val="20"/>
                <w:szCs w:val="20"/>
              </w:rPr>
              <w:t>Rep 2</w:t>
            </w:r>
          </w:p>
        </w:tc>
        <w:tc>
          <w:tcPr>
            <w:tcW w:w="720" w:type="dxa"/>
            <w:tcBorders>
              <w:top w:val="nil"/>
              <w:left w:val="nil"/>
              <w:bottom w:val="single" w:sz="8" w:space="0" w:color="auto"/>
              <w:right w:val="nil"/>
            </w:tcBorders>
            <w:shd w:val="clear" w:color="auto" w:fill="auto"/>
            <w:noWrap/>
            <w:vAlign w:val="center"/>
          </w:tcPr>
          <w:p w14:paraId="33694609" w14:textId="77777777" w:rsidR="009B69E2" w:rsidRPr="00615E63" w:rsidRDefault="009B69E2" w:rsidP="004C7B4D">
            <w:pPr>
              <w:jc w:val="center"/>
              <w:rPr>
                <w:rFonts w:eastAsia="Times New Roman"/>
                <w:b/>
                <w:bCs/>
                <w:color w:val="000000"/>
                <w:sz w:val="20"/>
                <w:szCs w:val="20"/>
              </w:rPr>
            </w:pPr>
            <w:r w:rsidRPr="00615E63">
              <w:rPr>
                <w:rFonts w:eastAsia="Times New Roman"/>
                <w:b/>
                <w:bCs/>
                <w:color w:val="000000"/>
                <w:sz w:val="20"/>
                <w:szCs w:val="20"/>
              </w:rPr>
              <w:t>Rep 1</w:t>
            </w:r>
          </w:p>
        </w:tc>
        <w:tc>
          <w:tcPr>
            <w:tcW w:w="810" w:type="dxa"/>
            <w:tcBorders>
              <w:top w:val="nil"/>
              <w:left w:val="nil"/>
              <w:bottom w:val="single" w:sz="8" w:space="0" w:color="auto"/>
              <w:right w:val="nil"/>
            </w:tcBorders>
            <w:shd w:val="clear" w:color="auto" w:fill="auto"/>
            <w:noWrap/>
            <w:vAlign w:val="center"/>
          </w:tcPr>
          <w:p w14:paraId="68B08A54" w14:textId="77777777" w:rsidR="009B69E2" w:rsidRPr="00615E63" w:rsidRDefault="009B69E2" w:rsidP="004C7B4D">
            <w:pPr>
              <w:jc w:val="center"/>
              <w:rPr>
                <w:rFonts w:eastAsia="Times New Roman"/>
                <w:b/>
                <w:bCs/>
                <w:color w:val="000000"/>
                <w:sz w:val="20"/>
                <w:szCs w:val="20"/>
              </w:rPr>
            </w:pPr>
            <w:r w:rsidRPr="00615E63">
              <w:rPr>
                <w:rFonts w:eastAsia="Times New Roman"/>
                <w:b/>
                <w:bCs/>
                <w:color w:val="000000"/>
                <w:sz w:val="20"/>
                <w:szCs w:val="20"/>
              </w:rPr>
              <w:t>Rep 2</w:t>
            </w:r>
          </w:p>
        </w:tc>
      </w:tr>
      <w:tr w:rsidR="009B69E2" w:rsidRPr="009B69E2" w14:paraId="68DC3AD3" w14:textId="77777777">
        <w:trPr>
          <w:trHeight w:val="240"/>
        </w:trPr>
        <w:tc>
          <w:tcPr>
            <w:tcW w:w="1098" w:type="dxa"/>
            <w:tcBorders>
              <w:top w:val="nil"/>
              <w:left w:val="nil"/>
              <w:bottom w:val="nil"/>
              <w:right w:val="nil"/>
            </w:tcBorders>
            <w:shd w:val="clear" w:color="auto" w:fill="auto"/>
            <w:noWrap/>
            <w:vAlign w:val="center"/>
          </w:tcPr>
          <w:p w14:paraId="3BBAF919"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604868</w:t>
            </w:r>
          </w:p>
        </w:tc>
        <w:tc>
          <w:tcPr>
            <w:tcW w:w="630" w:type="dxa"/>
            <w:tcBorders>
              <w:top w:val="nil"/>
              <w:left w:val="nil"/>
              <w:bottom w:val="nil"/>
              <w:right w:val="nil"/>
            </w:tcBorders>
            <w:shd w:val="clear" w:color="auto" w:fill="auto"/>
            <w:noWrap/>
            <w:vAlign w:val="center"/>
          </w:tcPr>
          <w:p w14:paraId="0EF3038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1BDA5A6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w:t>
            </w:r>
          </w:p>
        </w:tc>
        <w:tc>
          <w:tcPr>
            <w:tcW w:w="900" w:type="dxa"/>
            <w:tcBorders>
              <w:top w:val="nil"/>
              <w:left w:val="nil"/>
              <w:bottom w:val="nil"/>
              <w:right w:val="nil"/>
            </w:tcBorders>
            <w:shd w:val="clear" w:color="auto" w:fill="auto"/>
            <w:noWrap/>
            <w:vAlign w:val="center"/>
          </w:tcPr>
          <w:p w14:paraId="22CA385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42E1550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5987B01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457AD47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1436CED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15A9417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w:t>
            </w:r>
          </w:p>
        </w:tc>
        <w:tc>
          <w:tcPr>
            <w:tcW w:w="810" w:type="dxa"/>
            <w:tcBorders>
              <w:top w:val="nil"/>
              <w:left w:val="nil"/>
              <w:bottom w:val="nil"/>
              <w:right w:val="nil"/>
            </w:tcBorders>
            <w:shd w:val="clear" w:color="auto" w:fill="auto"/>
            <w:noWrap/>
            <w:vAlign w:val="center"/>
          </w:tcPr>
          <w:p w14:paraId="1940DFF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25171C66" w14:textId="77777777">
        <w:trPr>
          <w:trHeight w:val="240"/>
        </w:trPr>
        <w:tc>
          <w:tcPr>
            <w:tcW w:w="1098" w:type="dxa"/>
            <w:tcBorders>
              <w:top w:val="nil"/>
              <w:left w:val="nil"/>
              <w:bottom w:val="nil"/>
              <w:right w:val="nil"/>
            </w:tcBorders>
            <w:shd w:val="clear" w:color="auto" w:fill="auto"/>
            <w:noWrap/>
            <w:vAlign w:val="center"/>
          </w:tcPr>
          <w:p w14:paraId="63C9B0C7"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604890</w:t>
            </w:r>
          </w:p>
        </w:tc>
        <w:tc>
          <w:tcPr>
            <w:tcW w:w="630" w:type="dxa"/>
            <w:tcBorders>
              <w:top w:val="nil"/>
              <w:left w:val="nil"/>
              <w:bottom w:val="nil"/>
              <w:right w:val="nil"/>
            </w:tcBorders>
            <w:shd w:val="clear" w:color="auto" w:fill="auto"/>
            <w:noWrap/>
            <w:vAlign w:val="center"/>
          </w:tcPr>
          <w:p w14:paraId="4B8FB35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62E0ADE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900" w:type="dxa"/>
            <w:tcBorders>
              <w:top w:val="nil"/>
              <w:left w:val="nil"/>
              <w:bottom w:val="nil"/>
              <w:right w:val="nil"/>
            </w:tcBorders>
            <w:shd w:val="clear" w:color="auto" w:fill="auto"/>
            <w:noWrap/>
            <w:vAlign w:val="center"/>
          </w:tcPr>
          <w:p w14:paraId="607D77A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4864F71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2-C</w:t>
            </w:r>
          </w:p>
        </w:tc>
        <w:tc>
          <w:tcPr>
            <w:tcW w:w="720" w:type="dxa"/>
            <w:tcBorders>
              <w:top w:val="nil"/>
              <w:left w:val="nil"/>
              <w:bottom w:val="nil"/>
              <w:right w:val="nil"/>
            </w:tcBorders>
            <w:shd w:val="clear" w:color="auto" w:fill="auto"/>
            <w:noWrap/>
            <w:vAlign w:val="center"/>
          </w:tcPr>
          <w:p w14:paraId="646940D8"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w:t>
            </w:r>
          </w:p>
        </w:tc>
        <w:tc>
          <w:tcPr>
            <w:tcW w:w="720" w:type="dxa"/>
            <w:tcBorders>
              <w:top w:val="nil"/>
              <w:left w:val="nil"/>
              <w:bottom w:val="nil"/>
              <w:right w:val="nil"/>
            </w:tcBorders>
            <w:shd w:val="clear" w:color="auto" w:fill="auto"/>
            <w:noWrap/>
            <w:vAlign w:val="center"/>
          </w:tcPr>
          <w:p w14:paraId="34E97D7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2-C</w:t>
            </w:r>
          </w:p>
        </w:tc>
        <w:tc>
          <w:tcPr>
            <w:tcW w:w="720" w:type="dxa"/>
            <w:tcBorders>
              <w:top w:val="nil"/>
              <w:left w:val="nil"/>
              <w:bottom w:val="nil"/>
              <w:right w:val="nil"/>
            </w:tcBorders>
            <w:shd w:val="clear" w:color="auto" w:fill="auto"/>
            <w:noWrap/>
            <w:vAlign w:val="center"/>
          </w:tcPr>
          <w:p w14:paraId="7C7F977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45E1E05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0568EB4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53F1AD8F" w14:textId="77777777">
        <w:trPr>
          <w:trHeight w:val="240"/>
        </w:trPr>
        <w:tc>
          <w:tcPr>
            <w:tcW w:w="1098" w:type="dxa"/>
            <w:tcBorders>
              <w:top w:val="nil"/>
              <w:left w:val="nil"/>
              <w:bottom w:val="nil"/>
              <w:right w:val="nil"/>
            </w:tcBorders>
            <w:shd w:val="clear" w:color="auto" w:fill="auto"/>
            <w:noWrap/>
            <w:vAlign w:val="center"/>
          </w:tcPr>
          <w:p w14:paraId="02A93679"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604905</w:t>
            </w:r>
          </w:p>
        </w:tc>
        <w:tc>
          <w:tcPr>
            <w:tcW w:w="630" w:type="dxa"/>
            <w:tcBorders>
              <w:top w:val="nil"/>
              <w:left w:val="nil"/>
              <w:bottom w:val="nil"/>
              <w:right w:val="nil"/>
            </w:tcBorders>
            <w:shd w:val="clear" w:color="auto" w:fill="auto"/>
            <w:noWrap/>
            <w:vAlign w:val="center"/>
          </w:tcPr>
          <w:p w14:paraId="309B630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5432B75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900" w:type="dxa"/>
            <w:tcBorders>
              <w:top w:val="nil"/>
              <w:left w:val="nil"/>
              <w:bottom w:val="nil"/>
              <w:right w:val="nil"/>
            </w:tcBorders>
            <w:shd w:val="clear" w:color="auto" w:fill="auto"/>
            <w:noWrap/>
            <w:vAlign w:val="center"/>
          </w:tcPr>
          <w:p w14:paraId="38AFA2F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w:t>
            </w:r>
          </w:p>
        </w:tc>
        <w:tc>
          <w:tcPr>
            <w:tcW w:w="810" w:type="dxa"/>
            <w:tcBorders>
              <w:top w:val="nil"/>
              <w:left w:val="nil"/>
              <w:bottom w:val="nil"/>
              <w:right w:val="nil"/>
            </w:tcBorders>
            <w:shd w:val="clear" w:color="auto" w:fill="auto"/>
            <w:noWrap/>
            <w:vAlign w:val="center"/>
          </w:tcPr>
          <w:p w14:paraId="450C10A9"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7AE7F3F0"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2F86488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4D9862B1"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A0EF45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5AC1B2B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7BFCF830" w14:textId="77777777">
        <w:trPr>
          <w:trHeight w:val="240"/>
        </w:trPr>
        <w:tc>
          <w:tcPr>
            <w:tcW w:w="1098" w:type="dxa"/>
            <w:tcBorders>
              <w:top w:val="nil"/>
              <w:left w:val="nil"/>
              <w:bottom w:val="nil"/>
              <w:right w:val="nil"/>
            </w:tcBorders>
            <w:shd w:val="clear" w:color="auto" w:fill="auto"/>
            <w:noWrap/>
            <w:vAlign w:val="center"/>
          </w:tcPr>
          <w:p w14:paraId="799C1EB0"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605016</w:t>
            </w:r>
          </w:p>
        </w:tc>
        <w:tc>
          <w:tcPr>
            <w:tcW w:w="630" w:type="dxa"/>
            <w:tcBorders>
              <w:top w:val="nil"/>
              <w:left w:val="nil"/>
              <w:bottom w:val="nil"/>
              <w:right w:val="nil"/>
            </w:tcBorders>
            <w:shd w:val="clear" w:color="auto" w:fill="auto"/>
            <w:noWrap/>
            <w:vAlign w:val="center"/>
          </w:tcPr>
          <w:p w14:paraId="75523AA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6EA1D8A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2C</w:t>
            </w:r>
          </w:p>
        </w:tc>
        <w:tc>
          <w:tcPr>
            <w:tcW w:w="900" w:type="dxa"/>
            <w:tcBorders>
              <w:top w:val="nil"/>
              <w:left w:val="nil"/>
              <w:bottom w:val="nil"/>
              <w:right w:val="nil"/>
            </w:tcBorders>
            <w:shd w:val="clear" w:color="auto" w:fill="auto"/>
            <w:noWrap/>
            <w:vAlign w:val="center"/>
          </w:tcPr>
          <w:p w14:paraId="5202A9A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2/22+ </w:t>
            </w:r>
          </w:p>
        </w:tc>
        <w:tc>
          <w:tcPr>
            <w:tcW w:w="810" w:type="dxa"/>
            <w:tcBorders>
              <w:top w:val="nil"/>
              <w:left w:val="nil"/>
              <w:bottom w:val="nil"/>
              <w:right w:val="nil"/>
            </w:tcBorders>
            <w:shd w:val="clear" w:color="auto" w:fill="auto"/>
            <w:noWrap/>
            <w:vAlign w:val="center"/>
          </w:tcPr>
          <w:p w14:paraId="4B347F0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37F940CD"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7037C07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w:t>
            </w:r>
          </w:p>
        </w:tc>
        <w:tc>
          <w:tcPr>
            <w:tcW w:w="720" w:type="dxa"/>
            <w:tcBorders>
              <w:top w:val="nil"/>
              <w:left w:val="nil"/>
              <w:bottom w:val="nil"/>
              <w:right w:val="nil"/>
            </w:tcBorders>
            <w:shd w:val="clear" w:color="auto" w:fill="auto"/>
            <w:noWrap/>
            <w:vAlign w:val="center"/>
          </w:tcPr>
          <w:p w14:paraId="25DFF78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1C274BB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2A9046E8"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29E802CC" w14:textId="77777777">
        <w:trPr>
          <w:trHeight w:val="240"/>
        </w:trPr>
        <w:tc>
          <w:tcPr>
            <w:tcW w:w="1098" w:type="dxa"/>
            <w:tcBorders>
              <w:top w:val="nil"/>
              <w:left w:val="nil"/>
              <w:bottom w:val="nil"/>
              <w:right w:val="nil"/>
            </w:tcBorders>
            <w:shd w:val="clear" w:color="auto" w:fill="auto"/>
            <w:noWrap/>
            <w:vAlign w:val="center"/>
          </w:tcPr>
          <w:p w14:paraId="32CA3556"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605022</w:t>
            </w:r>
          </w:p>
        </w:tc>
        <w:tc>
          <w:tcPr>
            <w:tcW w:w="630" w:type="dxa"/>
            <w:tcBorders>
              <w:top w:val="nil"/>
              <w:left w:val="nil"/>
              <w:bottom w:val="nil"/>
              <w:right w:val="nil"/>
            </w:tcBorders>
            <w:shd w:val="clear" w:color="auto" w:fill="auto"/>
            <w:noWrap/>
            <w:vAlign w:val="center"/>
          </w:tcPr>
          <w:p w14:paraId="126CED4D"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77D85A4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2/2C</w:t>
            </w:r>
          </w:p>
        </w:tc>
        <w:tc>
          <w:tcPr>
            <w:tcW w:w="900" w:type="dxa"/>
            <w:tcBorders>
              <w:top w:val="nil"/>
              <w:left w:val="nil"/>
              <w:bottom w:val="nil"/>
              <w:right w:val="nil"/>
            </w:tcBorders>
            <w:shd w:val="clear" w:color="auto" w:fill="auto"/>
            <w:noWrap/>
            <w:vAlign w:val="center"/>
          </w:tcPr>
          <w:p w14:paraId="420BE4D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5D576CA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7DF09E0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w:t>
            </w:r>
          </w:p>
        </w:tc>
        <w:tc>
          <w:tcPr>
            <w:tcW w:w="720" w:type="dxa"/>
            <w:tcBorders>
              <w:top w:val="nil"/>
              <w:left w:val="nil"/>
              <w:bottom w:val="nil"/>
              <w:right w:val="nil"/>
            </w:tcBorders>
            <w:shd w:val="clear" w:color="auto" w:fill="auto"/>
            <w:noWrap/>
            <w:vAlign w:val="center"/>
          </w:tcPr>
          <w:p w14:paraId="12EC794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14F615F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3FB5E898"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3+4</w:t>
            </w:r>
          </w:p>
        </w:tc>
        <w:tc>
          <w:tcPr>
            <w:tcW w:w="810" w:type="dxa"/>
            <w:tcBorders>
              <w:top w:val="nil"/>
              <w:left w:val="nil"/>
              <w:bottom w:val="nil"/>
              <w:right w:val="nil"/>
            </w:tcBorders>
            <w:shd w:val="clear" w:color="auto" w:fill="auto"/>
            <w:noWrap/>
            <w:vAlign w:val="center"/>
          </w:tcPr>
          <w:p w14:paraId="40A8E1B7"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3A4E9B2F" w14:textId="77777777">
        <w:trPr>
          <w:trHeight w:val="240"/>
        </w:trPr>
        <w:tc>
          <w:tcPr>
            <w:tcW w:w="1098" w:type="dxa"/>
            <w:tcBorders>
              <w:top w:val="nil"/>
              <w:left w:val="nil"/>
              <w:bottom w:val="nil"/>
              <w:right w:val="nil"/>
            </w:tcBorders>
            <w:shd w:val="clear" w:color="auto" w:fill="auto"/>
            <w:noWrap/>
            <w:vAlign w:val="center"/>
          </w:tcPr>
          <w:p w14:paraId="44C0135E"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605023</w:t>
            </w:r>
          </w:p>
        </w:tc>
        <w:tc>
          <w:tcPr>
            <w:tcW w:w="630" w:type="dxa"/>
            <w:tcBorders>
              <w:top w:val="nil"/>
              <w:left w:val="nil"/>
              <w:bottom w:val="nil"/>
              <w:right w:val="nil"/>
            </w:tcBorders>
            <w:shd w:val="clear" w:color="auto" w:fill="auto"/>
            <w:noWrap/>
            <w:vAlign w:val="center"/>
          </w:tcPr>
          <w:p w14:paraId="17B3CD0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67CD2AC8"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900" w:type="dxa"/>
            <w:tcBorders>
              <w:top w:val="nil"/>
              <w:left w:val="nil"/>
              <w:bottom w:val="nil"/>
              <w:right w:val="nil"/>
            </w:tcBorders>
            <w:shd w:val="clear" w:color="auto" w:fill="auto"/>
            <w:noWrap/>
            <w:vAlign w:val="center"/>
          </w:tcPr>
          <w:p w14:paraId="44EF1F0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2+3</w:t>
            </w:r>
          </w:p>
        </w:tc>
        <w:tc>
          <w:tcPr>
            <w:tcW w:w="810" w:type="dxa"/>
            <w:tcBorders>
              <w:top w:val="nil"/>
              <w:left w:val="nil"/>
              <w:bottom w:val="nil"/>
              <w:right w:val="nil"/>
            </w:tcBorders>
            <w:shd w:val="clear" w:color="auto" w:fill="auto"/>
            <w:noWrap/>
            <w:vAlign w:val="center"/>
          </w:tcPr>
          <w:p w14:paraId="24876B9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7A36BA2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209106A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76B9C27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4F66EC4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3A827851"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658A5A72" w14:textId="77777777">
        <w:trPr>
          <w:trHeight w:val="240"/>
        </w:trPr>
        <w:tc>
          <w:tcPr>
            <w:tcW w:w="1098" w:type="dxa"/>
            <w:tcBorders>
              <w:top w:val="nil"/>
              <w:left w:val="nil"/>
              <w:bottom w:val="nil"/>
              <w:right w:val="nil"/>
            </w:tcBorders>
            <w:shd w:val="clear" w:color="auto" w:fill="auto"/>
            <w:noWrap/>
            <w:vAlign w:val="center"/>
          </w:tcPr>
          <w:p w14:paraId="74A43928"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605039</w:t>
            </w:r>
          </w:p>
        </w:tc>
        <w:tc>
          <w:tcPr>
            <w:tcW w:w="630" w:type="dxa"/>
            <w:tcBorders>
              <w:top w:val="nil"/>
              <w:left w:val="nil"/>
              <w:bottom w:val="nil"/>
              <w:right w:val="nil"/>
            </w:tcBorders>
            <w:shd w:val="clear" w:color="auto" w:fill="auto"/>
            <w:noWrap/>
            <w:vAlign w:val="center"/>
          </w:tcPr>
          <w:p w14:paraId="5B31A0A0"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19EC05F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w:t>
            </w:r>
          </w:p>
        </w:tc>
        <w:tc>
          <w:tcPr>
            <w:tcW w:w="900" w:type="dxa"/>
            <w:tcBorders>
              <w:top w:val="nil"/>
              <w:left w:val="nil"/>
              <w:bottom w:val="nil"/>
              <w:right w:val="nil"/>
            </w:tcBorders>
            <w:shd w:val="clear" w:color="auto" w:fill="auto"/>
            <w:noWrap/>
            <w:vAlign w:val="center"/>
          </w:tcPr>
          <w:p w14:paraId="0EACFD5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1D80BA9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E82281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1248C4E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0CB6EE4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0E0904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220CF11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46C2AACA" w14:textId="77777777">
        <w:trPr>
          <w:trHeight w:val="240"/>
        </w:trPr>
        <w:tc>
          <w:tcPr>
            <w:tcW w:w="1098" w:type="dxa"/>
            <w:tcBorders>
              <w:top w:val="nil"/>
              <w:left w:val="nil"/>
              <w:bottom w:val="nil"/>
              <w:right w:val="nil"/>
            </w:tcBorders>
            <w:shd w:val="clear" w:color="auto" w:fill="auto"/>
            <w:noWrap/>
            <w:vAlign w:val="center"/>
          </w:tcPr>
          <w:p w14:paraId="07BCA5C1"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605106</w:t>
            </w:r>
          </w:p>
        </w:tc>
        <w:tc>
          <w:tcPr>
            <w:tcW w:w="630" w:type="dxa"/>
            <w:tcBorders>
              <w:top w:val="nil"/>
              <w:left w:val="nil"/>
              <w:bottom w:val="nil"/>
              <w:right w:val="nil"/>
            </w:tcBorders>
            <w:shd w:val="clear" w:color="auto" w:fill="auto"/>
            <w:noWrap/>
            <w:vAlign w:val="center"/>
          </w:tcPr>
          <w:p w14:paraId="6B2F848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18FBF75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900" w:type="dxa"/>
            <w:tcBorders>
              <w:top w:val="nil"/>
              <w:left w:val="nil"/>
              <w:bottom w:val="nil"/>
              <w:right w:val="nil"/>
            </w:tcBorders>
            <w:shd w:val="clear" w:color="auto" w:fill="auto"/>
            <w:noWrap/>
            <w:vAlign w:val="center"/>
          </w:tcPr>
          <w:p w14:paraId="154CF61D"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 CN</w:t>
            </w:r>
          </w:p>
        </w:tc>
        <w:tc>
          <w:tcPr>
            <w:tcW w:w="810" w:type="dxa"/>
            <w:tcBorders>
              <w:top w:val="nil"/>
              <w:left w:val="nil"/>
              <w:bottom w:val="nil"/>
              <w:right w:val="nil"/>
            </w:tcBorders>
            <w:shd w:val="clear" w:color="auto" w:fill="auto"/>
            <w:noWrap/>
            <w:vAlign w:val="center"/>
          </w:tcPr>
          <w:p w14:paraId="448A75C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0ED5127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1F31F111"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59F9D57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080251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2F1B5618"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2C558254" w14:textId="77777777">
        <w:trPr>
          <w:trHeight w:val="240"/>
        </w:trPr>
        <w:tc>
          <w:tcPr>
            <w:tcW w:w="1098" w:type="dxa"/>
            <w:tcBorders>
              <w:top w:val="nil"/>
              <w:left w:val="nil"/>
              <w:bottom w:val="nil"/>
              <w:right w:val="nil"/>
            </w:tcBorders>
            <w:shd w:val="clear" w:color="auto" w:fill="auto"/>
            <w:noWrap/>
            <w:vAlign w:val="center"/>
          </w:tcPr>
          <w:p w14:paraId="351ED995"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605107</w:t>
            </w:r>
          </w:p>
        </w:tc>
        <w:tc>
          <w:tcPr>
            <w:tcW w:w="630" w:type="dxa"/>
            <w:tcBorders>
              <w:top w:val="nil"/>
              <w:left w:val="nil"/>
              <w:bottom w:val="nil"/>
              <w:right w:val="nil"/>
            </w:tcBorders>
            <w:shd w:val="clear" w:color="auto" w:fill="auto"/>
            <w:noWrap/>
            <w:vAlign w:val="center"/>
          </w:tcPr>
          <w:p w14:paraId="7B8DE691"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0DD346C9"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900" w:type="dxa"/>
            <w:tcBorders>
              <w:top w:val="nil"/>
              <w:left w:val="nil"/>
              <w:bottom w:val="nil"/>
              <w:right w:val="nil"/>
            </w:tcBorders>
            <w:shd w:val="clear" w:color="auto" w:fill="auto"/>
            <w:noWrap/>
            <w:vAlign w:val="center"/>
          </w:tcPr>
          <w:p w14:paraId="7D4F351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 CN</w:t>
            </w:r>
          </w:p>
        </w:tc>
        <w:tc>
          <w:tcPr>
            <w:tcW w:w="810" w:type="dxa"/>
            <w:tcBorders>
              <w:top w:val="nil"/>
              <w:left w:val="nil"/>
              <w:bottom w:val="nil"/>
              <w:right w:val="nil"/>
            </w:tcBorders>
            <w:shd w:val="clear" w:color="auto" w:fill="auto"/>
            <w:noWrap/>
            <w:vAlign w:val="center"/>
          </w:tcPr>
          <w:p w14:paraId="62B52D77"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2- </w:t>
            </w:r>
          </w:p>
        </w:tc>
        <w:tc>
          <w:tcPr>
            <w:tcW w:w="720" w:type="dxa"/>
            <w:tcBorders>
              <w:top w:val="nil"/>
              <w:left w:val="nil"/>
              <w:bottom w:val="nil"/>
              <w:right w:val="nil"/>
            </w:tcBorders>
            <w:shd w:val="clear" w:color="auto" w:fill="auto"/>
            <w:noWrap/>
            <w:vAlign w:val="center"/>
          </w:tcPr>
          <w:p w14:paraId="5B9E145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5A7FD700"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7568031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324AD53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7BE21BE8"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1C4B9CD6" w14:textId="77777777">
        <w:trPr>
          <w:trHeight w:val="240"/>
        </w:trPr>
        <w:tc>
          <w:tcPr>
            <w:tcW w:w="1098" w:type="dxa"/>
            <w:tcBorders>
              <w:top w:val="nil"/>
              <w:left w:val="nil"/>
              <w:bottom w:val="nil"/>
              <w:right w:val="nil"/>
            </w:tcBorders>
            <w:shd w:val="clear" w:color="auto" w:fill="auto"/>
            <w:noWrap/>
            <w:vAlign w:val="center"/>
          </w:tcPr>
          <w:p w14:paraId="67758B7B"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605185</w:t>
            </w:r>
          </w:p>
        </w:tc>
        <w:tc>
          <w:tcPr>
            <w:tcW w:w="630" w:type="dxa"/>
            <w:tcBorders>
              <w:top w:val="nil"/>
              <w:left w:val="nil"/>
              <w:bottom w:val="nil"/>
              <w:right w:val="nil"/>
            </w:tcBorders>
            <w:shd w:val="clear" w:color="auto" w:fill="auto"/>
            <w:noWrap/>
            <w:vAlign w:val="center"/>
          </w:tcPr>
          <w:p w14:paraId="2374EC0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578F125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2-LIF</w:t>
            </w:r>
          </w:p>
        </w:tc>
        <w:tc>
          <w:tcPr>
            <w:tcW w:w="900" w:type="dxa"/>
            <w:tcBorders>
              <w:top w:val="nil"/>
              <w:left w:val="nil"/>
              <w:bottom w:val="nil"/>
              <w:right w:val="nil"/>
            </w:tcBorders>
            <w:shd w:val="clear" w:color="auto" w:fill="auto"/>
            <w:noWrap/>
            <w:vAlign w:val="center"/>
          </w:tcPr>
          <w:p w14:paraId="26C093D7"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w:t>
            </w:r>
          </w:p>
        </w:tc>
        <w:tc>
          <w:tcPr>
            <w:tcW w:w="810" w:type="dxa"/>
            <w:tcBorders>
              <w:top w:val="nil"/>
              <w:left w:val="nil"/>
              <w:bottom w:val="nil"/>
              <w:right w:val="nil"/>
            </w:tcBorders>
            <w:shd w:val="clear" w:color="auto" w:fill="auto"/>
            <w:noWrap/>
            <w:vAlign w:val="center"/>
          </w:tcPr>
          <w:p w14:paraId="44F463F7"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EABD1C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509C5B7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196EEFA1"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4FEBBAD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216AE12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37E4E8AF" w14:textId="77777777">
        <w:trPr>
          <w:trHeight w:val="240"/>
        </w:trPr>
        <w:tc>
          <w:tcPr>
            <w:tcW w:w="1098" w:type="dxa"/>
            <w:tcBorders>
              <w:top w:val="nil"/>
              <w:left w:val="nil"/>
              <w:bottom w:val="nil"/>
              <w:right w:val="nil"/>
            </w:tcBorders>
            <w:shd w:val="clear" w:color="auto" w:fill="auto"/>
            <w:noWrap/>
            <w:vAlign w:val="center"/>
          </w:tcPr>
          <w:p w14:paraId="1BCC7C29"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605188</w:t>
            </w:r>
          </w:p>
        </w:tc>
        <w:tc>
          <w:tcPr>
            <w:tcW w:w="630" w:type="dxa"/>
            <w:tcBorders>
              <w:top w:val="nil"/>
              <w:left w:val="nil"/>
              <w:bottom w:val="nil"/>
              <w:right w:val="nil"/>
            </w:tcBorders>
            <w:shd w:val="clear" w:color="auto" w:fill="auto"/>
            <w:noWrap/>
            <w:vAlign w:val="center"/>
          </w:tcPr>
          <w:p w14:paraId="0EC3F02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0DE02DE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0;/2</w:t>
            </w:r>
          </w:p>
        </w:tc>
        <w:tc>
          <w:tcPr>
            <w:tcW w:w="900" w:type="dxa"/>
            <w:tcBorders>
              <w:top w:val="nil"/>
              <w:left w:val="nil"/>
              <w:bottom w:val="nil"/>
              <w:right w:val="nil"/>
            </w:tcBorders>
            <w:shd w:val="clear" w:color="auto" w:fill="auto"/>
            <w:noWrap/>
            <w:vAlign w:val="center"/>
          </w:tcPr>
          <w:p w14:paraId="6C4CEF4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5E85194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33280E4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22B80D2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09DCC7A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75E4975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5D8E51C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1AD0531B" w14:textId="77777777">
        <w:trPr>
          <w:trHeight w:val="240"/>
        </w:trPr>
        <w:tc>
          <w:tcPr>
            <w:tcW w:w="1098" w:type="dxa"/>
            <w:tcBorders>
              <w:top w:val="nil"/>
              <w:left w:val="nil"/>
              <w:bottom w:val="nil"/>
              <w:right w:val="nil"/>
            </w:tcBorders>
            <w:shd w:val="clear" w:color="auto" w:fill="auto"/>
            <w:noWrap/>
            <w:vAlign w:val="center"/>
          </w:tcPr>
          <w:p w14:paraId="63BF58CA"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605245</w:t>
            </w:r>
          </w:p>
        </w:tc>
        <w:tc>
          <w:tcPr>
            <w:tcW w:w="630" w:type="dxa"/>
            <w:tcBorders>
              <w:top w:val="nil"/>
              <w:left w:val="nil"/>
              <w:bottom w:val="nil"/>
              <w:right w:val="nil"/>
            </w:tcBorders>
            <w:shd w:val="clear" w:color="auto" w:fill="auto"/>
            <w:noWrap/>
            <w:vAlign w:val="center"/>
          </w:tcPr>
          <w:p w14:paraId="3EBE27B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20061AE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900" w:type="dxa"/>
            <w:tcBorders>
              <w:top w:val="nil"/>
              <w:left w:val="nil"/>
              <w:bottom w:val="nil"/>
              <w:right w:val="nil"/>
            </w:tcBorders>
            <w:shd w:val="clear" w:color="auto" w:fill="auto"/>
            <w:noWrap/>
            <w:vAlign w:val="center"/>
          </w:tcPr>
          <w:p w14:paraId="2543DD9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3798245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2B64869"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0604D03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01B3BEC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7AB472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30D5F2C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1CAB866B" w14:textId="77777777">
        <w:trPr>
          <w:trHeight w:val="240"/>
        </w:trPr>
        <w:tc>
          <w:tcPr>
            <w:tcW w:w="1098" w:type="dxa"/>
            <w:tcBorders>
              <w:top w:val="nil"/>
              <w:left w:val="nil"/>
              <w:bottom w:val="nil"/>
              <w:right w:val="nil"/>
            </w:tcBorders>
            <w:shd w:val="clear" w:color="auto" w:fill="auto"/>
            <w:noWrap/>
            <w:vAlign w:val="center"/>
          </w:tcPr>
          <w:p w14:paraId="4510E1DD"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605317</w:t>
            </w:r>
          </w:p>
        </w:tc>
        <w:tc>
          <w:tcPr>
            <w:tcW w:w="630" w:type="dxa"/>
            <w:tcBorders>
              <w:top w:val="nil"/>
              <w:left w:val="nil"/>
              <w:bottom w:val="nil"/>
              <w:right w:val="nil"/>
            </w:tcBorders>
            <w:shd w:val="clear" w:color="auto" w:fill="auto"/>
            <w:noWrap/>
            <w:vAlign w:val="center"/>
          </w:tcPr>
          <w:p w14:paraId="33B5B7D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5D59D9A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900" w:type="dxa"/>
            <w:tcBorders>
              <w:top w:val="nil"/>
              <w:left w:val="nil"/>
              <w:bottom w:val="nil"/>
              <w:right w:val="nil"/>
            </w:tcBorders>
            <w:shd w:val="clear" w:color="auto" w:fill="auto"/>
            <w:noWrap/>
            <w:vAlign w:val="center"/>
          </w:tcPr>
          <w:p w14:paraId="5AFF4710"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0E560C87"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162B571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17B98C4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4446BDE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8F13A4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0954FE4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11CCE882" w14:textId="77777777">
        <w:trPr>
          <w:trHeight w:val="240"/>
        </w:trPr>
        <w:tc>
          <w:tcPr>
            <w:tcW w:w="1098" w:type="dxa"/>
            <w:tcBorders>
              <w:top w:val="nil"/>
              <w:left w:val="nil"/>
              <w:bottom w:val="nil"/>
              <w:right w:val="nil"/>
            </w:tcBorders>
            <w:shd w:val="clear" w:color="auto" w:fill="auto"/>
            <w:noWrap/>
            <w:vAlign w:val="center"/>
          </w:tcPr>
          <w:p w14:paraId="7B50792E"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611927</w:t>
            </w:r>
          </w:p>
        </w:tc>
        <w:tc>
          <w:tcPr>
            <w:tcW w:w="630" w:type="dxa"/>
            <w:tcBorders>
              <w:top w:val="nil"/>
              <w:left w:val="nil"/>
              <w:bottom w:val="nil"/>
              <w:right w:val="nil"/>
            </w:tcBorders>
            <w:shd w:val="clear" w:color="auto" w:fill="auto"/>
            <w:noWrap/>
            <w:vAlign w:val="center"/>
          </w:tcPr>
          <w:p w14:paraId="5945D06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1</w:t>
            </w:r>
          </w:p>
        </w:tc>
        <w:tc>
          <w:tcPr>
            <w:tcW w:w="720" w:type="dxa"/>
            <w:tcBorders>
              <w:top w:val="nil"/>
              <w:left w:val="nil"/>
              <w:bottom w:val="nil"/>
              <w:right w:val="nil"/>
            </w:tcBorders>
            <w:shd w:val="clear" w:color="auto" w:fill="auto"/>
            <w:noWrap/>
            <w:vAlign w:val="center"/>
          </w:tcPr>
          <w:p w14:paraId="6658A81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900" w:type="dxa"/>
            <w:tcBorders>
              <w:top w:val="nil"/>
              <w:left w:val="nil"/>
              <w:bottom w:val="nil"/>
              <w:right w:val="nil"/>
            </w:tcBorders>
            <w:shd w:val="clear" w:color="auto" w:fill="auto"/>
            <w:noWrap/>
            <w:vAlign w:val="center"/>
          </w:tcPr>
          <w:p w14:paraId="7235DF7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17CB836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757D84F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B62396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3240865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706FCAA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0BBDF78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r>
      <w:tr w:rsidR="009B69E2" w:rsidRPr="009B69E2" w14:paraId="7A818716" w14:textId="77777777">
        <w:trPr>
          <w:trHeight w:val="240"/>
        </w:trPr>
        <w:tc>
          <w:tcPr>
            <w:tcW w:w="1098" w:type="dxa"/>
            <w:tcBorders>
              <w:top w:val="nil"/>
              <w:left w:val="nil"/>
              <w:bottom w:val="nil"/>
              <w:right w:val="nil"/>
            </w:tcBorders>
            <w:shd w:val="clear" w:color="auto" w:fill="auto"/>
            <w:noWrap/>
            <w:vAlign w:val="center"/>
          </w:tcPr>
          <w:p w14:paraId="7D007221"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604924</w:t>
            </w:r>
          </w:p>
        </w:tc>
        <w:tc>
          <w:tcPr>
            <w:tcW w:w="630" w:type="dxa"/>
            <w:tcBorders>
              <w:top w:val="nil"/>
              <w:left w:val="nil"/>
              <w:bottom w:val="nil"/>
              <w:right w:val="nil"/>
            </w:tcBorders>
            <w:shd w:val="clear" w:color="auto" w:fill="auto"/>
            <w:noWrap/>
            <w:vAlign w:val="center"/>
          </w:tcPr>
          <w:p w14:paraId="152750F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2</w:t>
            </w:r>
          </w:p>
        </w:tc>
        <w:tc>
          <w:tcPr>
            <w:tcW w:w="720" w:type="dxa"/>
            <w:tcBorders>
              <w:top w:val="nil"/>
              <w:left w:val="nil"/>
              <w:bottom w:val="nil"/>
              <w:right w:val="nil"/>
            </w:tcBorders>
            <w:shd w:val="clear" w:color="auto" w:fill="auto"/>
            <w:noWrap/>
            <w:vAlign w:val="center"/>
          </w:tcPr>
          <w:p w14:paraId="205968F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900" w:type="dxa"/>
            <w:tcBorders>
              <w:top w:val="nil"/>
              <w:left w:val="nil"/>
              <w:bottom w:val="nil"/>
              <w:right w:val="nil"/>
            </w:tcBorders>
            <w:shd w:val="clear" w:color="auto" w:fill="auto"/>
            <w:noWrap/>
            <w:vAlign w:val="center"/>
          </w:tcPr>
          <w:p w14:paraId="211BF09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810" w:type="dxa"/>
            <w:tcBorders>
              <w:top w:val="nil"/>
              <w:left w:val="nil"/>
              <w:bottom w:val="nil"/>
              <w:right w:val="nil"/>
            </w:tcBorders>
            <w:shd w:val="clear" w:color="auto" w:fill="auto"/>
            <w:noWrap/>
            <w:vAlign w:val="center"/>
          </w:tcPr>
          <w:p w14:paraId="47EABC08"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133C688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0F83EDC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534584C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2D034A1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810" w:type="dxa"/>
            <w:tcBorders>
              <w:top w:val="nil"/>
              <w:left w:val="nil"/>
              <w:bottom w:val="nil"/>
              <w:right w:val="nil"/>
            </w:tcBorders>
            <w:shd w:val="clear" w:color="auto" w:fill="auto"/>
            <w:noWrap/>
            <w:vAlign w:val="center"/>
          </w:tcPr>
          <w:p w14:paraId="723F1E7D"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r>
      <w:tr w:rsidR="009B69E2" w:rsidRPr="009B69E2" w14:paraId="0206F95F" w14:textId="77777777">
        <w:trPr>
          <w:trHeight w:val="240"/>
        </w:trPr>
        <w:tc>
          <w:tcPr>
            <w:tcW w:w="1098" w:type="dxa"/>
            <w:tcBorders>
              <w:top w:val="nil"/>
              <w:left w:val="nil"/>
              <w:bottom w:val="nil"/>
              <w:right w:val="nil"/>
            </w:tcBorders>
            <w:shd w:val="clear" w:color="auto" w:fill="auto"/>
            <w:noWrap/>
            <w:vAlign w:val="center"/>
          </w:tcPr>
          <w:p w14:paraId="56284390"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604981</w:t>
            </w:r>
          </w:p>
        </w:tc>
        <w:tc>
          <w:tcPr>
            <w:tcW w:w="630" w:type="dxa"/>
            <w:tcBorders>
              <w:top w:val="nil"/>
              <w:left w:val="nil"/>
              <w:bottom w:val="nil"/>
              <w:right w:val="nil"/>
            </w:tcBorders>
            <w:shd w:val="clear" w:color="auto" w:fill="auto"/>
            <w:noWrap/>
            <w:vAlign w:val="center"/>
          </w:tcPr>
          <w:p w14:paraId="61B4CCC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2</w:t>
            </w:r>
          </w:p>
        </w:tc>
        <w:tc>
          <w:tcPr>
            <w:tcW w:w="720" w:type="dxa"/>
            <w:tcBorders>
              <w:top w:val="nil"/>
              <w:left w:val="nil"/>
              <w:bottom w:val="nil"/>
              <w:right w:val="nil"/>
            </w:tcBorders>
            <w:shd w:val="clear" w:color="auto" w:fill="auto"/>
            <w:noWrap/>
            <w:vAlign w:val="center"/>
          </w:tcPr>
          <w:p w14:paraId="70216DA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900" w:type="dxa"/>
            <w:tcBorders>
              <w:top w:val="nil"/>
              <w:left w:val="nil"/>
              <w:bottom w:val="nil"/>
              <w:right w:val="nil"/>
            </w:tcBorders>
            <w:shd w:val="clear" w:color="auto" w:fill="auto"/>
            <w:noWrap/>
            <w:vAlign w:val="center"/>
          </w:tcPr>
          <w:p w14:paraId="4D785458"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w:t>
            </w:r>
          </w:p>
        </w:tc>
        <w:tc>
          <w:tcPr>
            <w:tcW w:w="810" w:type="dxa"/>
            <w:tcBorders>
              <w:top w:val="nil"/>
              <w:left w:val="nil"/>
              <w:bottom w:val="nil"/>
              <w:right w:val="nil"/>
            </w:tcBorders>
            <w:shd w:val="clear" w:color="auto" w:fill="auto"/>
            <w:noWrap/>
            <w:vAlign w:val="center"/>
          </w:tcPr>
          <w:p w14:paraId="1C48821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24B4A40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w:t>
            </w:r>
          </w:p>
        </w:tc>
        <w:tc>
          <w:tcPr>
            <w:tcW w:w="720" w:type="dxa"/>
            <w:tcBorders>
              <w:top w:val="nil"/>
              <w:left w:val="nil"/>
              <w:bottom w:val="nil"/>
              <w:right w:val="nil"/>
            </w:tcBorders>
            <w:shd w:val="clear" w:color="auto" w:fill="auto"/>
            <w:noWrap/>
            <w:vAlign w:val="center"/>
          </w:tcPr>
          <w:p w14:paraId="4106307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257DD90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67FB2021"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3-;/0;</w:t>
            </w:r>
          </w:p>
        </w:tc>
        <w:tc>
          <w:tcPr>
            <w:tcW w:w="810" w:type="dxa"/>
            <w:tcBorders>
              <w:top w:val="nil"/>
              <w:left w:val="nil"/>
              <w:bottom w:val="nil"/>
              <w:right w:val="nil"/>
            </w:tcBorders>
            <w:shd w:val="clear" w:color="auto" w:fill="auto"/>
            <w:noWrap/>
            <w:vAlign w:val="center"/>
          </w:tcPr>
          <w:p w14:paraId="280C7C3D"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0;1/;13</w:t>
            </w:r>
          </w:p>
        </w:tc>
      </w:tr>
      <w:tr w:rsidR="009B69E2" w:rsidRPr="009B69E2" w14:paraId="5489222E" w14:textId="77777777">
        <w:trPr>
          <w:trHeight w:val="240"/>
        </w:trPr>
        <w:tc>
          <w:tcPr>
            <w:tcW w:w="1098" w:type="dxa"/>
            <w:tcBorders>
              <w:top w:val="nil"/>
              <w:left w:val="nil"/>
              <w:bottom w:val="nil"/>
              <w:right w:val="nil"/>
            </w:tcBorders>
            <w:shd w:val="clear" w:color="auto" w:fill="auto"/>
            <w:noWrap/>
            <w:vAlign w:val="center"/>
          </w:tcPr>
          <w:p w14:paraId="60995061"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604986</w:t>
            </w:r>
          </w:p>
        </w:tc>
        <w:tc>
          <w:tcPr>
            <w:tcW w:w="630" w:type="dxa"/>
            <w:tcBorders>
              <w:top w:val="nil"/>
              <w:left w:val="nil"/>
              <w:bottom w:val="nil"/>
              <w:right w:val="nil"/>
            </w:tcBorders>
            <w:shd w:val="clear" w:color="auto" w:fill="auto"/>
            <w:noWrap/>
            <w:vAlign w:val="center"/>
          </w:tcPr>
          <w:p w14:paraId="74AD932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2</w:t>
            </w:r>
          </w:p>
        </w:tc>
        <w:tc>
          <w:tcPr>
            <w:tcW w:w="720" w:type="dxa"/>
            <w:tcBorders>
              <w:top w:val="nil"/>
              <w:left w:val="nil"/>
              <w:bottom w:val="nil"/>
              <w:right w:val="nil"/>
            </w:tcBorders>
            <w:shd w:val="clear" w:color="auto" w:fill="auto"/>
            <w:noWrap/>
            <w:vAlign w:val="center"/>
          </w:tcPr>
          <w:p w14:paraId="41F2F797"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900" w:type="dxa"/>
            <w:tcBorders>
              <w:top w:val="nil"/>
              <w:left w:val="nil"/>
              <w:bottom w:val="nil"/>
              <w:right w:val="nil"/>
            </w:tcBorders>
            <w:shd w:val="clear" w:color="auto" w:fill="auto"/>
            <w:noWrap/>
            <w:vAlign w:val="center"/>
          </w:tcPr>
          <w:p w14:paraId="21112D28"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2AFE0E1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1NC</w:t>
            </w:r>
          </w:p>
        </w:tc>
        <w:tc>
          <w:tcPr>
            <w:tcW w:w="720" w:type="dxa"/>
            <w:tcBorders>
              <w:top w:val="nil"/>
              <w:left w:val="nil"/>
              <w:bottom w:val="nil"/>
              <w:right w:val="nil"/>
            </w:tcBorders>
            <w:shd w:val="clear" w:color="auto" w:fill="auto"/>
            <w:noWrap/>
            <w:vAlign w:val="center"/>
          </w:tcPr>
          <w:p w14:paraId="6F6EF818"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0F30A0F7"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w:t>
            </w:r>
          </w:p>
        </w:tc>
        <w:tc>
          <w:tcPr>
            <w:tcW w:w="720" w:type="dxa"/>
            <w:tcBorders>
              <w:top w:val="nil"/>
              <w:left w:val="nil"/>
              <w:bottom w:val="nil"/>
              <w:right w:val="nil"/>
            </w:tcBorders>
            <w:shd w:val="clear" w:color="auto" w:fill="auto"/>
            <w:noWrap/>
            <w:vAlign w:val="center"/>
          </w:tcPr>
          <w:p w14:paraId="579BDB1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1131573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w:t>
            </w:r>
          </w:p>
        </w:tc>
        <w:tc>
          <w:tcPr>
            <w:tcW w:w="810" w:type="dxa"/>
            <w:tcBorders>
              <w:top w:val="nil"/>
              <w:left w:val="nil"/>
              <w:bottom w:val="nil"/>
              <w:right w:val="nil"/>
            </w:tcBorders>
            <w:shd w:val="clear" w:color="auto" w:fill="auto"/>
            <w:noWrap/>
            <w:vAlign w:val="center"/>
          </w:tcPr>
          <w:p w14:paraId="2CEB28C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;1N</w:t>
            </w:r>
          </w:p>
        </w:tc>
      </w:tr>
      <w:tr w:rsidR="009B69E2" w:rsidRPr="009B69E2" w14:paraId="5D816E22" w14:textId="77777777">
        <w:trPr>
          <w:trHeight w:val="240"/>
        </w:trPr>
        <w:tc>
          <w:tcPr>
            <w:tcW w:w="1098" w:type="dxa"/>
            <w:tcBorders>
              <w:top w:val="nil"/>
              <w:left w:val="nil"/>
              <w:bottom w:val="nil"/>
              <w:right w:val="nil"/>
            </w:tcBorders>
            <w:shd w:val="clear" w:color="auto" w:fill="auto"/>
            <w:noWrap/>
            <w:vAlign w:val="center"/>
          </w:tcPr>
          <w:p w14:paraId="2BF11328"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605103</w:t>
            </w:r>
          </w:p>
        </w:tc>
        <w:tc>
          <w:tcPr>
            <w:tcW w:w="630" w:type="dxa"/>
            <w:tcBorders>
              <w:top w:val="nil"/>
              <w:left w:val="nil"/>
              <w:bottom w:val="nil"/>
              <w:right w:val="nil"/>
            </w:tcBorders>
            <w:shd w:val="clear" w:color="auto" w:fill="auto"/>
            <w:noWrap/>
            <w:vAlign w:val="center"/>
          </w:tcPr>
          <w:p w14:paraId="5A78B43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2</w:t>
            </w:r>
          </w:p>
        </w:tc>
        <w:tc>
          <w:tcPr>
            <w:tcW w:w="720" w:type="dxa"/>
            <w:tcBorders>
              <w:top w:val="nil"/>
              <w:left w:val="nil"/>
              <w:bottom w:val="nil"/>
              <w:right w:val="nil"/>
            </w:tcBorders>
            <w:shd w:val="clear" w:color="auto" w:fill="auto"/>
            <w:noWrap/>
            <w:vAlign w:val="center"/>
          </w:tcPr>
          <w:p w14:paraId="63A6247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900" w:type="dxa"/>
            <w:tcBorders>
              <w:top w:val="nil"/>
              <w:left w:val="nil"/>
              <w:bottom w:val="nil"/>
              <w:right w:val="nil"/>
            </w:tcBorders>
            <w:shd w:val="clear" w:color="auto" w:fill="auto"/>
            <w:noWrap/>
            <w:vAlign w:val="center"/>
          </w:tcPr>
          <w:p w14:paraId="77D14FC0"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810" w:type="dxa"/>
            <w:tcBorders>
              <w:top w:val="nil"/>
              <w:left w:val="nil"/>
              <w:bottom w:val="nil"/>
              <w:right w:val="nil"/>
            </w:tcBorders>
            <w:shd w:val="clear" w:color="auto" w:fill="auto"/>
            <w:noWrap/>
            <w:vAlign w:val="center"/>
          </w:tcPr>
          <w:p w14:paraId="33ED823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39AA6A5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59BED2C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08A87B67"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4292DBD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;1/;13</w:t>
            </w:r>
          </w:p>
        </w:tc>
        <w:tc>
          <w:tcPr>
            <w:tcW w:w="810" w:type="dxa"/>
            <w:tcBorders>
              <w:top w:val="nil"/>
              <w:left w:val="nil"/>
              <w:bottom w:val="nil"/>
              <w:right w:val="nil"/>
            </w:tcBorders>
            <w:shd w:val="clear" w:color="auto" w:fill="auto"/>
            <w:noWrap/>
            <w:vAlign w:val="center"/>
          </w:tcPr>
          <w:p w14:paraId="17095EA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r>
      <w:tr w:rsidR="009B69E2" w:rsidRPr="009B69E2" w14:paraId="404104B8" w14:textId="77777777">
        <w:trPr>
          <w:trHeight w:val="240"/>
        </w:trPr>
        <w:tc>
          <w:tcPr>
            <w:tcW w:w="1098" w:type="dxa"/>
            <w:tcBorders>
              <w:top w:val="nil"/>
              <w:left w:val="nil"/>
              <w:bottom w:val="nil"/>
              <w:right w:val="nil"/>
            </w:tcBorders>
            <w:shd w:val="clear" w:color="auto" w:fill="auto"/>
            <w:noWrap/>
            <w:vAlign w:val="center"/>
          </w:tcPr>
          <w:p w14:paraId="496AE80A"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605132</w:t>
            </w:r>
          </w:p>
        </w:tc>
        <w:tc>
          <w:tcPr>
            <w:tcW w:w="630" w:type="dxa"/>
            <w:tcBorders>
              <w:top w:val="nil"/>
              <w:left w:val="nil"/>
              <w:bottom w:val="nil"/>
              <w:right w:val="nil"/>
            </w:tcBorders>
            <w:shd w:val="clear" w:color="auto" w:fill="auto"/>
            <w:noWrap/>
            <w:vAlign w:val="center"/>
          </w:tcPr>
          <w:p w14:paraId="2554B1B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2</w:t>
            </w:r>
          </w:p>
        </w:tc>
        <w:tc>
          <w:tcPr>
            <w:tcW w:w="720" w:type="dxa"/>
            <w:tcBorders>
              <w:top w:val="nil"/>
              <w:left w:val="nil"/>
              <w:bottom w:val="nil"/>
              <w:right w:val="nil"/>
            </w:tcBorders>
            <w:shd w:val="clear" w:color="auto" w:fill="auto"/>
            <w:noWrap/>
            <w:vAlign w:val="center"/>
          </w:tcPr>
          <w:p w14:paraId="3D333491"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900" w:type="dxa"/>
            <w:tcBorders>
              <w:top w:val="nil"/>
              <w:left w:val="nil"/>
              <w:bottom w:val="nil"/>
              <w:right w:val="nil"/>
            </w:tcBorders>
            <w:shd w:val="clear" w:color="auto" w:fill="auto"/>
            <w:noWrap/>
            <w:vAlign w:val="center"/>
          </w:tcPr>
          <w:p w14:paraId="70746C2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810" w:type="dxa"/>
            <w:tcBorders>
              <w:top w:val="nil"/>
              <w:left w:val="nil"/>
              <w:bottom w:val="nil"/>
              <w:right w:val="nil"/>
            </w:tcBorders>
            <w:shd w:val="clear" w:color="auto" w:fill="auto"/>
            <w:noWrap/>
            <w:vAlign w:val="center"/>
          </w:tcPr>
          <w:p w14:paraId="3D65E6F7"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095A60A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6B39E497"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27036879"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48CBA7E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810" w:type="dxa"/>
            <w:tcBorders>
              <w:top w:val="nil"/>
              <w:left w:val="nil"/>
              <w:bottom w:val="nil"/>
              <w:right w:val="nil"/>
            </w:tcBorders>
            <w:shd w:val="clear" w:color="auto" w:fill="auto"/>
            <w:noWrap/>
            <w:vAlign w:val="center"/>
          </w:tcPr>
          <w:p w14:paraId="47F5EAE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r>
      <w:tr w:rsidR="009B69E2" w:rsidRPr="009B69E2" w14:paraId="20CB0541" w14:textId="77777777">
        <w:trPr>
          <w:trHeight w:val="240"/>
        </w:trPr>
        <w:tc>
          <w:tcPr>
            <w:tcW w:w="1098" w:type="dxa"/>
            <w:tcBorders>
              <w:top w:val="nil"/>
              <w:left w:val="nil"/>
              <w:bottom w:val="nil"/>
              <w:right w:val="nil"/>
            </w:tcBorders>
            <w:shd w:val="clear" w:color="auto" w:fill="auto"/>
            <w:noWrap/>
            <w:vAlign w:val="center"/>
          </w:tcPr>
          <w:p w14:paraId="195EE328"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611887</w:t>
            </w:r>
          </w:p>
        </w:tc>
        <w:tc>
          <w:tcPr>
            <w:tcW w:w="630" w:type="dxa"/>
            <w:tcBorders>
              <w:top w:val="nil"/>
              <w:left w:val="nil"/>
              <w:bottom w:val="nil"/>
              <w:right w:val="nil"/>
            </w:tcBorders>
            <w:shd w:val="clear" w:color="auto" w:fill="auto"/>
            <w:noWrap/>
            <w:vAlign w:val="center"/>
          </w:tcPr>
          <w:p w14:paraId="683D46F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2</w:t>
            </w:r>
          </w:p>
        </w:tc>
        <w:tc>
          <w:tcPr>
            <w:tcW w:w="720" w:type="dxa"/>
            <w:tcBorders>
              <w:top w:val="nil"/>
              <w:left w:val="nil"/>
              <w:bottom w:val="nil"/>
              <w:right w:val="nil"/>
            </w:tcBorders>
            <w:shd w:val="clear" w:color="auto" w:fill="auto"/>
            <w:noWrap/>
            <w:vAlign w:val="center"/>
          </w:tcPr>
          <w:p w14:paraId="11D8CFA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0;1</w:t>
            </w:r>
          </w:p>
        </w:tc>
        <w:tc>
          <w:tcPr>
            <w:tcW w:w="900" w:type="dxa"/>
            <w:tcBorders>
              <w:top w:val="nil"/>
              <w:left w:val="nil"/>
              <w:bottom w:val="nil"/>
              <w:right w:val="nil"/>
            </w:tcBorders>
            <w:shd w:val="clear" w:color="auto" w:fill="auto"/>
            <w:noWrap/>
            <w:vAlign w:val="center"/>
          </w:tcPr>
          <w:p w14:paraId="45A3ADB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810" w:type="dxa"/>
            <w:tcBorders>
              <w:top w:val="nil"/>
              <w:left w:val="nil"/>
              <w:bottom w:val="nil"/>
              <w:right w:val="nil"/>
            </w:tcBorders>
            <w:shd w:val="clear" w:color="auto" w:fill="auto"/>
            <w:noWrap/>
            <w:vAlign w:val="center"/>
          </w:tcPr>
          <w:p w14:paraId="334BE9B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02531AE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493CEE6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4193E73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621A70D0"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810" w:type="dxa"/>
            <w:tcBorders>
              <w:top w:val="nil"/>
              <w:left w:val="nil"/>
              <w:bottom w:val="nil"/>
              <w:right w:val="nil"/>
            </w:tcBorders>
            <w:shd w:val="clear" w:color="auto" w:fill="auto"/>
            <w:noWrap/>
            <w:vAlign w:val="center"/>
          </w:tcPr>
          <w:p w14:paraId="2B66C61D"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r>
      <w:tr w:rsidR="009B69E2" w:rsidRPr="009B69E2" w14:paraId="0FA82461" w14:textId="77777777">
        <w:trPr>
          <w:trHeight w:val="240"/>
        </w:trPr>
        <w:tc>
          <w:tcPr>
            <w:tcW w:w="1098" w:type="dxa"/>
            <w:tcBorders>
              <w:top w:val="nil"/>
              <w:left w:val="nil"/>
              <w:bottom w:val="nil"/>
              <w:right w:val="nil"/>
            </w:tcBorders>
            <w:shd w:val="clear" w:color="auto" w:fill="auto"/>
            <w:noWrap/>
            <w:vAlign w:val="center"/>
          </w:tcPr>
          <w:p w14:paraId="2795435D"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611899</w:t>
            </w:r>
          </w:p>
        </w:tc>
        <w:tc>
          <w:tcPr>
            <w:tcW w:w="630" w:type="dxa"/>
            <w:tcBorders>
              <w:top w:val="nil"/>
              <w:left w:val="nil"/>
              <w:bottom w:val="nil"/>
              <w:right w:val="nil"/>
            </w:tcBorders>
            <w:shd w:val="clear" w:color="auto" w:fill="auto"/>
            <w:noWrap/>
            <w:vAlign w:val="center"/>
          </w:tcPr>
          <w:p w14:paraId="24461BD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2</w:t>
            </w:r>
          </w:p>
        </w:tc>
        <w:tc>
          <w:tcPr>
            <w:tcW w:w="720" w:type="dxa"/>
            <w:tcBorders>
              <w:top w:val="nil"/>
              <w:left w:val="nil"/>
              <w:bottom w:val="nil"/>
              <w:right w:val="nil"/>
            </w:tcBorders>
            <w:shd w:val="clear" w:color="auto" w:fill="auto"/>
            <w:noWrap/>
            <w:vAlign w:val="center"/>
          </w:tcPr>
          <w:p w14:paraId="30A6741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900" w:type="dxa"/>
            <w:tcBorders>
              <w:top w:val="nil"/>
              <w:left w:val="nil"/>
              <w:bottom w:val="nil"/>
              <w:right w:val="nil"/>
            </w:tcBorders>
            <w:shd w:val="clear" w:color="auto" w:fill="auto"/>
            <w:noWrap/>
            <w:vAlign w:val="center"/>
          </w:tcPr>
          <w:p w14:paraId="7CBFD17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65D4D1B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 CN</w:t>
            </w:r>
          </w:p>
        </w:tc>
        <w:tc>
          <w:tcPr>
            <w:tcW w:w="720" w:type="dxa"/>
            <w:tcBorders>
              <w:top w:val="nil"/>
              <w:left w:val="nil"/>
              <w:bottom w:val="nil"/>
              <w:right w:val="nil"/>
            </w:tcBorders>
            <w:shd w:val="clear" w:color="auto" w:fill="auto"/>
            <w:noWrap/>
            <w:vAlign w:val="center"/>
          </w:tcPr>
          <w:p w14:paraId="307F79B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w:t>
            </w:r>
          </w:p>
        </w:tc>
        <w:tc>
          <w:tcPr>
            <w:tcW w:w="720" w:type="dxa"/>
            <w:tcBorders>
              <w:top w:val="nil"/>
              <w:left w:val="nil"/>
              <w:bottom w:val="nil"/>
              <w:right w:val="nil"/>
            </w:tcBorders>
            <w:shd w:val="clear" w:color="auto" w:fill="auto"/>
            <w:noWrap/>
            <w:vAlign w:val="center"/>
          </w:tcPr>
          <w:p w14:paraId="256CEF1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5F1E2DF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1C</w:t>
            </w:r>
          </w:p>
        </w:tc>
        <w:tc>
          <w:tcPr>
            <w:tcW w:w="720" w:type="dxa"/>
            <w:tcBorders>
              <w:top w:val="nil"/>
              <w:left w:val="nil"/>
              <w:bottom w:val="nil"/>
              <w:right w:val="nil"/>
            </w:tcBorders>
            <w:shd w:val="clear" w:color="auto" w:fill="auto"/>
            <w:noWrap/>
            <w:vAlign w:val="center"/>
          </w:tcPr>
          <w:p w14:paraId="23D6FF7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22-3</w:t>
            </w:r>
          </w:p>
        </w:tc>
        <w:tc>
          <w:tcPr>
            <w:tcW w:w="810" w:type="dxa"/>
            <w:tcBorders>
              <w:top w:val="nil"/>
              <w:left w:val="nil"/>
              <w:bottom w:val="nil"/>
              <w:right w:val="nil"/>
            </w:tcBorders>
            <w:shd w:val="clear" w:color="auto" w:fill="auto"/>
            <w:noWrap/>
            <w:vAlign w:val="center"/>
          </w:tcPr>
          <w:p w14:paraId="0A12D5F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w:t>
            </w:r>
          </w:p>
        </w:tc>
      </w:tr>
      <w:tr w:rsidR="009B69E2" w:rsidRPr="009B69E2" w14:paraId="179B0AB2" w14:textId="77777777">
        <w:trPr>
          <w:trHeight w:val="240"/>
        </w:trPr>
        <w:tc>
          <w:tcPr>
            <w:tcW w:w="1098" w:type="dxa"/>
            <w:tcBorders>
              <w:top w:val="nil"/>
              <w:left w:val="nil"/>
              <w:bottom w:val="nil"/>
              <w:right w:val="nil"/>
            </w:tcBorders>
            <w:shd w:val="clear" w:color="auto" w:fill="auto"/>
            <w:noWrap/>
            <w:vAlign w:val="center"/>
          </w:tcPr>
          <w:p w14:paraId="40884C12"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611915</w:t>
            </w:r>
          </w:p>
        </w:tc>
        <w:tc>
          <w:tcPr>
            <w:tcW w:w="630" w:type="dxa"/>
            <w:tcBorders>
              <w:top w:val="nil"/>
              <w:left w:val="nil"/>
              <w:bottom w:val="nil"/>
              <w:right w:val="nil"/>
            </w:tcBorders>
            <w:shd w:val="clear" w:color="auto" w:fill="auto"/>
            <w:noWrap/>
            <w:vAlign w:val="center"/>
          </w:tcPr>
          <w:p w14:paraId="47DB162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2</w:t>
            </w:r>
          </w:p>
        </w:tc>
        <w:tc>
          <w:tcPr>
            <w:tcW w:w="720" w:type="dxa"/>
            <w:tcBorders>
              <w:top w:val="nil"/>
              <w:left w:val="nil"/>
              <w:bottom w:val="nil"/>
              <w:right w:val="nil"/>
            </w:tcBorders>
            <w:shd w:val="clear" w:color="auto" w:fill="auto"/>
            <w:noWrap/>
            <w:vAlign w:val="center"/>
          </w:tcPr>
          <w:p w14:paraId="3AEE625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w:t>
            </w:r>
          </w:p>
        </w:tc>
        <w:tc>
          <w:tcPr>
            <w:tcW w:w="900" w:type="dxa"/>
            <w:tcBorders>
              <w:top w:val="nil"/>
              <w:left w:val="nil"/>
              <w:bottom w:val="nil"/>
              <w:right w:val="nil"/>
            </w:tcBorders>
            <w:shd w:val="clear" w:color="auto" w:fill="auto"/>
            <w:noWrap/>
            <w:vAlign w:val="center"/>
          </w:tcPr>
          <w:p w14:paraId="663F5A9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810" w:type="dxa"/>
            <w:tcBorders>
              <w:top w:val="nil"/>
              <w:left w:val="nil"/>
              <w:bottom w:val="nil"/>
              <w:right w:val="nil"/>
            </w:tcBorders>
            <w:shd w:val="clear" w:color="auto" w:fill="auto"/>
            <w:noWrap/>
            <w:vAlign w:val="center"/>
          </w:tcPr>
          <w:p w14:paraId="2783AC39"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0172DE3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2EC4108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w:t>
            </w:r>
          </w:p>
        </w:tc>
        <w:tc>
          <w:tcPr>
            <w:tcW w:w="720" w:type="dxa"/>
            <w:tcBorders>
              <w:top w:val="nil"/>
              <w:left w:val="nil"/>
              <w:bottom w:val="nil"/>
              <w:right w:val="nil"/>
            </w:tcBorders>
            <w:shd w:val="clear" w:color="auto" w:fill="auto"/>
            <w:noWrap/>
            <w:vAlign w:val="center"/>
          </w:tcPr>
          <w:p w14:paraId="32BB6430"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w:t>
            </w:r>
          </w:p>
        </w:tc>
        <w:tc>
          <w:tcPr>
            <w:tcW w:w="720" w:type="dxa"/>
            <w:tcBorders>
              <w:top w:val="nil"/>
              <w:left w:val="nil"/>
              <w:bottom w:val="nil"/>
              <w:right w:val="nil"/>
            </w:tcBorders>
            <w:shd w:val="clear" w:color="auto" w:fill="auto"/>
            <w:noWrap/>
            <w:vAlign w:val="center"/>
          </w:tcPr>
          <w:p w14:paraId="59FF538D"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31;</w:t>
            </w:r>
          </w:p>
        </w:tc>
        <w:tc>
          <w:tcPr>
            <w:tcW w:w="810" w:type="dxa"/>
            <w:tcBorders>
              <w:top w:val="nil"/>
              <w:left w:val="nil"/>
              <w:bottom w:val="nil"/>
              <w:right w:val="nil"/>
            </w:tcBorders>
            <w:shd w:val="clear" w:color="auto" w:fill="auto"/>
            <w:noWrap/>
            <w:vAlign w:val="center"/>
          </w:tcPr>
          <w:p w14:paraId="33351CB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w:t>
            </w:r>
          </w:p>
        </w:tc>
      </w:tr>
      <w:tr w:rsidR="009B69E2" w:rsidRPr="009B69E2" w14:paraId="3354214B" w14:textId="77777777">
        <w:trPr>
          <w:trHeight w:val="240"/>
        </w:trPr>
        <w:tc>
          <w:tcPr>
            <w:tcW w:w="1098" w:type="dxa"/>
            <w:tcBorders>
              <w:top w:val="nil"/>
              <w:left w:val="nil"/>
              <w:bottom w:val="nil"/>
              <w:right w:val="nil"/>
            </w:tcBorders>
            <w:shd w:val="clear" w:color="auto" w:fill="auto"/>
            <w:noWrap/>
            <w:vAlign w:val="center"/>
          </w:tcPr>
          <w:p w14:paraId="31F61852"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611932</w:t>
            </w:r>
          </w:p>
        </w:tc>
        <w:tc>
          <w:tcPr>
            <w:tcW w:w="630" w:type="dxa"/>
            <w:tcBorders>
              <w:top w:val="nil"/>
              <w:left w:val="nil"/>
              <w:bottom w:val="nil"/>
              <w:right w:val="nil"/>
            </w:tcBorders>
            <w:shd w:val="clear" w:color="auto" w:fill="auto"/>
            <w:noWrap/>
            <w:vAlign w:val="center"/>
          </w:tcPr>
          <w:p w14:paraId="490FCA78"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2</w:t>
            </w:r>
          </w:p>
        </w:tc>
        <w:tc>
          <w:tcPr>
            <w:tcW w:w="720" w:type="dxa"/>
            <w:tcBorders>
              <w:top w:val="nil"/>
              <w:left w:val="nil"/>
              <w:bottom w:val="nil"/>
              <w:right w:val="nil"/>
            </w:tcBorders>
            <w:shd w:val="clear" w:color="auto" w:fill="auto"/>
            <w:noWrap/>
            <w:vAlign w:val="center"/>
          </w:tcPr>
          <w:p w14:paraId="7DD73EC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1N</w:t>
            </w:r>
          </w:p>
        </w:tc>
        <w:tc>
          <w:tcPr>
            <w:tcW w:w="900" w:type="dxa"/>
            <w:tcBorders>
              <w:top w:val="nil"/>
              <w:left w:val="nil"/>
              <w:bottom w:val="nil"/>
              <w:right w:val="nil"/>
            </w:tcBorders>
            <w:shd w:val="clear" w:color="auto" w:fill="auto"/>
            <w:noWrap/>
            <w:vAlign w:val="center"/>
          </w:tcPr>
          <w:p w14:paraId="4590225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0;/1</w:t>
            </w:r>
          </w:p>
        </w:tc>
        <w:tc>
          <w:tcPr>
            <w:tcW w:w="810" w:type="dxa"/>
            <w:tcBorders>
              <w:top w:val="nil"/>
              <w:left w:val="nil"/>
              <w:bottom w:val="nil"/>
              <w:right w:val="nil"/>
            </w:tcBorders>
            <w:shd w:val="clear" w:color="auto" w:fill="auto"/>
            <w:noWrap/>
            <w:vAlign w:val="center"/>
          </w:tcPr>
          <w:p w14:paraId="45818F50"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1663BCA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w:t>
            </w:r>
          </w:p>
        </w:tc>
        <w:tc>
          <w:tcPr>
            <w:tcW w:w="720" w:type="dxa"/>
            <w:tcBorders>
              <w:top w:val="nil"/>
              <w:left w:val="nil"/>
              <w:bottom w:val="nil"/>
              <w:right w:val="nil"/>
            </w:tcBorders>
            <w:shd w:val="clear" w:color="auto" w:fill="auto"/>
            <w:noWrap/>
            <w:vAlign w:val="center"/>
          </w:tcPr>
          <w:p w14:paraId="0B48AB7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w:t>
            </w:r>
          </w:p>
        </w:tc>
        <w:tc>
          <w:tcPr>
            <w:tcW w:w="720" w:type="dxa"/>
            <w:tcBorders>
              <w:top w:val="nil"/>
              <w:left w:val="nil"/>
              <w:bottom w:val="nil"/>
              <w:right w:val="nil"/>
            </w:tcBorders>
            <w:shd w:val="clear" w:color="auto" w:fill="auto"/>
            <w:noWrap/>
            <w:vAlign w:val="center"/>
          </w:tcPr>
          <w:p w14:paraId="7DE76798"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317E3139"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w:t>
            </w:r>
          </w:p>
        </w:tc>
        <w:tc>
          <w:tcPr>
            <w:tcW w:w="810" w:type="dxa"/>
            <w:tcBorders>
              <w:top w:val="nil"/>
              <w:left w:val="nil"/>
              <w:bottom w:val="nil"/>
              <w:right w:val="nil"/>
            </w:tcBorders>
            <w:shd w:val="clear" w:color="auto" w:fill="auto"/>
            <w:noWrap/>
            <w:vAlign w:val="center"/>
          </w:tcPr>
          <w:p w14:paraId="51332D0D"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2-C</w:t>
            </w:r>
          </w:p>
        </w:tc>
      </w:tr>
      <w:tr w:rsidR="009B69E2" w:rsidRPr="009B69E2" w14:paraId="37DF9614" w14:textId="77777777">
        <w:trPr>
          <w:trHeight w:val="240"/>
        </w:trPr>
        <w:tc>
          <w:tcPr>
            <w:tcW w:w="1098" w:type="dxa"/>
            <w:tcBorders>
              <w:top w:val="nil"/>
              <w:left w:val="nil"/>
              <w:bottom w:val="nil"/>
              <w:right w:val="nil"/>
            </w:tcBorders>
            <w:shd w:val="clear" w:color="auto" w:fill="auto"/>
            <w:noWrap/>
            <w:vAlign w:val="center"/>
          </w:tcPr>
          <w:p w14:paraId="3D8DFE5B"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605079</w:t>
            </w:r>
          </w:p>
        </w:tc>
        <w:tc>
          <w:tcPr>
            <w:tcW w:w="630" w:type="dxa"/>
            <w:tcBorders>
              <w:top w:val="nil"/>
              <w:left w:val="nil"/>
              <w:bottom w:val="nil"/>
              <w:right w:val="nil"/>
            </w:tcBorders>
            <w:shd w:val="clear" w:color="auto" w:fill="auto"/>
            <w:noWrap/>
            <w:vAlign w:val="center"/>
          </w:tcPr>
          <w:p w14:paraId="0B63C72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3</w:t>
            </w:r>
          </w:p>
        </w:tc>
        <w:tc>
          <w:tcPr>
            <w:tcW w:w="720" w:type="dxa"/>
            <w:tcBorders>
              <w:top w:val="nil"/>
              <w:left w:val="nil"/>
              <w:bottom w:val="nil"/>
              <w:right w:val="nil"/>
            </w:tcBorders>
            <w:shd w:val="clear" w:color="auto" w:fill="auto"/>
            <w:noWrap/>
            <w:vAlign w:val="center"/>
          </w:tcPr>
          <w:p w14:paraId="0DDC9BD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w:t>
            </w:r>
          </w:p>
        </w:tc>
        <w:tc>
          <w:tcPr>
            <w:tcW w:w="900" w:type="dxa"/>
            <w:tcBorders>
              <w:top w:val="nil"/>
              <w:left w:val="nil"/>
              <w:bottom w:val="nil"/>
              <w:right w:val="nil"/>
            </w:tcBorders>
            <w:shd w:val="clear" w:color="auto" w:fill="auto"/>
            <w:noWrap/>
            <w:vAlign w:val="center"/>
          </w:tcPr>
          <w:p w14:paraId="6353F53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w:t>
            </w:r>
          </w:p>
        </w:tc>
        <w:tc>
          <w:tcPr>
            <w:tcW w:w="810" w:type="dxa"/>
            <w:tcBorders>
              <w:top w:val="nil"/>
              <w:left w:val="nil"/>
              <w:bottom w:val="nil"/>
              <w:right w:val="nil"/>
            </w:tcBorders>
            <w:shd w:val="clear" w:color="auto" w:fill="auto"/>
            <w:noWrap/>
            <w:vAlign w:val="center"/>
          </w:tcPr>
          <w:p w14:paraId="26F395A7"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9C0EA80"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w:t>
            </w:r>
          </w:p>
        </w:tc>
        <w:tc>
          <w:tcPr>
            <w:tcW w:w="720" w:type="dxa"/>
            <w:tcBorders>
              <w:top w:val="nil"/>
              <w:left w:val="nil"/>
              <w:bottom w:val="nil"/>
              <w:right w:val="nil"/>
            </w:tcBorders>
            <w:shd w:val="clear" w:color="auto" w:fill="auto"/>
            <w:noWrap/>
            <w:vAlign w:val="center"/>
          </w:tcPr>
          <w:p w14:paraId="28F1319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4808B98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11C1A4E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4CDF918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5D2E1198" w14:textId="77777777">
        <w:trPr>
          <w:trHeight w:val="240"/>
        </w:trPr>
        <w:tc>
          <w:tcPr>
            <w:tcW w:w="1098" w:type="dxa"/>
            <w:tcBorders>
              <w:top w:val="nil"/>
              <w:left w:val="nil"/>
              <w:bottom w:val="nil"/>
              <w:right w:val="nil"/>
            </w:tcBorders>
            <w:shd w:val="clear" w:color="auto" w:fill="auto"/>
            <w:noWrap/>
            <w:vAlign w:val="center"/>
          </w:tcPr>
          <w:p w14:paraId="178D5E86"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605321</w:t>
            </w:r>
          </w:p>
        </w:tc>
        <w:tc>
          <w:tcPr>
            <w:tcW w:w="630" w:type="dxa"/>
            <w:tcBorders>
              <w:top w:val="nil"/>
              <w:left w:val="nil"/>
              <w:bottom w:val="nil"/>
              <w:right w:val="nil"/>
            </w:tcBorders>
            <w:shd w:val="clear" w:color="auto" w:fill="auto"/>
            <w:noWrap/>
            <w:vAlign w:val="center"/>
          </w:tcPr>
          <w:p w14:paraId="25700BA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3</w:t>
            </w:r>
          </w:p>
        </w:tc>
        <w:tc>
          <w:tcPr>
            <w:tcW w:w="720" w:type="dxa"/>
            <w:tcBorders>
              <w:top w:val="nil"/>
              <w:left w:val="nil"/>
              <w:bottom w:val="nil"/>
              <w:right w:val="nil"/>
            </w:tcBorders>
            <w:shd w:val="clear" w:color="auto" w:fill="auto"/>
            <w:noWrap/>
            <w:vAlign w:val="center"/>
          </w:tcPr>
          <w:p w14:paraId="567CD33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900" w:type="dxa"/>
            <w:tcBorders>
              <w:top w:val="nil"/>
              <w:left w:val="nil"/>
              <w:bottom w:val="nil"/>
              <w:right w:val="nil"/>
            </w:tcBorders>
            <w:shd w:val="clear" w:color="auto" w:fill="auto"/>
            <w:noWrap/>
            <w:vAlign w:val="center"/>
          </w:tcPr>
          <w:p w14:paraId="0DC10B3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41D7924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06134CB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2D73C92D"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4DF98702"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78BD326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w:t>
            </w:r>
          </w:p>
        </w:tc>
        <w:tc>
          <w:tcPr>
            <w:tcW w:w="810" w:type="dxa"/>
            <w:tcBorders>
              <w:top w:val="nil"/>
              <w:left w:val="nil"/>
              <w:bottom w:val="nil"/>
              <w:right w:val="nil"/>
            </w:tcBorders>
            <w:shd w:val="clear" w:color="auto" w:fill="auto"/>
            <w:noWrap/>
            <w:vAlign w:val="center"/>
          </w:tcPr>
          <w:p w14:paraId="0D42F7E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6B7D9CF2" w14:textId="77777777">
        <w:trPr>
          <w:trHeight w:val="240"/>
        </w:trPr>
        <w:tc>
          <w:tcPr>
            <w:tcW w:w="1098" w:type="dxa"/>
            <w:tcBorders>
              <w:top w:val="nil"/>
              <w:left w:val="nil"/>
              <w:bottom w:val="nil"/>
              <w:right w:val="nil"/>
            </w:tcBorders>
            <w:shd w:val="clear" w:color="auto" w:fill="auto"/>
            <w:noWrap/>
            <w:vAlign w:val="center"/>
          </w:tcPr>
          <w:p w14:paraId="4B65CD88"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604884</w:t>
            </w:r>
          </w:p>
        </w:tc>
        <w:tc>
          <w:tcPr>
            <w:tcW w:w="630" w:type="dxa"/>
            <w:tcBorders>
              <w:top w:val="nil"/>
              <w:left w:val="nil"/>
              <w:bottom w:val="nil"/>
              <w:right w:val="nil"/>
            </w:tcBorders>
            <w:shd w:val="clear" w:color="auto" w:fill="auto"/>
            <w:noWrap/>
            <w:vAlign w:val="center"/>
          </w:tcPr>
          <w:p w14:paraId="1B8AC807"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4</w:t>
            </w:r>
          </w:p>
        </w:tc>
        <w:tc>
          <w:tcPr>
            <w:tcW w:w="720" w:type="dxa"/>
            <w:tcBorders>
              <w:top w:val="nil"/>
              <w:left w:val="nil"/>
              <w:bottom w:val="nil"/>
              <w:right w:val="nil"/>
            </w:tcBorders>
            <w:shd w:val="clear" w:color="auto" w:fill="auto"/>
            <w:noWrap/>
            <w:vAlign w:val="center"/>
          </w:tcPr>
          <w:p w14:paraId="3628846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w:t>
            </w:r>
          </w:p>
        </w:tc>
        <w:tc>
          <w:tcPr>
            <w:tcW w:w="900" w:type="dxa"/>
            <w:tcBorders>
              <w:top w:val="nil"/>
              <w:left w:val="nil"/>
              <w:bottom w:val="nil"/>
              <w:right w:val="nil"/>
            </w:tcBorders>
            <w:shd w:val="clear" w:color="auto" w:fill="auto"/>
            <w:noWrap/>
            <w:vAlign w:val="center"/>
          </w:tcPr>
          <w:p w14:paraId="4B6CC879"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w:t>
            </w:r>
          </w:p>
        </w:tc>
        <w:tc>
          <w:tcPr>
            <w:tcW w:w="810" w:type="dxa"/>
            <w:tcBorders>
              <w:top w:val="nil"/>
              <w:left w:val="nil"/>
              <w:bottom w:val="nil"/>
              <w:right w:val="nil"/>
            </w:tcBorders>
            <w:shd w:val="clear" w:color="auto" w:fill="auto"/>
            <w:noWrap/>
            <w:vAlign w:val="center"/>
          </w:tcPr>
          <w:p w14:paraId="2753AE5D"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1C</w:t>
            </w:r>
          </w:p>
        </w:tc>
        <w:tc>
          <w:tcPr>
            <w:tcW w:w="720" w:type="dxa"/>
            <w:tcBorders>
              <w:top w:val="nil"/>
              <w:left w:val="nil"/>
              <w:bottom w:val="nil"/>
              <w:right w:val="nil"/>
            </w:tcBorders>
            <w:shd w:val="clear" w:color="auto" w:fill="auto"/>
            <w:noWrap/>
            <w:vAlign w:val="center"/>
          </w:tcPr>
          <w:p w14:paraId="5054E88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46A16A1"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1</w:t>
            </w:r>
          </w:p>
        </w:tc>
        <w:tc>
          <w:tcPr>
            <w:tcW w:w="720" w:type="dxa"/>
            <w:tcBorders>
              <w:top w:val="nil"/>
              <w:left w:val="nil"/>
              <w:bottom w:val="nil"/>
              <w:right w:val="nil"/>
            </w:tcBorders>
            <w:shd w:val="clear" w:color="auto" w:fill="auto"/>
            <w:noWrap/>
            <w:vAlign w:val="center"/>
          </w:tcPr>
          <w:p w14:paraId="54F2FB2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w:t>
            </w:r>
          </w:p>
        </w:tc>
        <w:tc>
          <w:tcPr>
            <w:tcW w:w="720" w:type="dxa"/>
            <w:tcBorders>
              <w:top w:val="nil"/>
              <w:left w:val="nil"/>
              <w:bottom w:val="nil"/>
              <w:right w:val="nil"/>
            </w:tcBorders>
            <w:shd w:val="clear" w:color="auto" w:fill="auto"/>
            <w:noWrap/>
            <w:vAlign w:val="center"/>
          </w:tcPr>
          <w:p w14:paraId="089ABB47"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w:t>
            </w:r>
          </w:p>
        </w:tc>
        <w:tc>
          <w:tcPr>
            <w:tcW w:w="810" w:type="dxa"/>
            <w:tcBorders>
              <w:top w:val="nil"/>
              <w:left w:val="nil"/>
              <w:bottom w:val="nil"/>
              <w:right w:val="nil"/>
            </w:tcBorders>
            <w:shd w:val="clear" w:color="auto" w:fill="auto"/>
            <w:noWrap/>
            <w:vAlign w:val="center"/>
          </w:tcPr>
          <w:p w14:paraId="330F42A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w:t>
            </w:r>
          </w:p>
        </w:tc>
      </w:tr>
      <w:tr w:rsidR="009B69E2" w:rsidRPr="009B69E2" w14:paraId="2B47F5E4" w14:textId="77777777">
        <w:trPr>
          <w:trHeight w:val="240"/>
        </w:trPr>
        <w:tc>
          <w:tcPr>
            <w:tcW w:w="1098" w:type="dxa"/>
            <w:tcBorders>
              <w:top w:val="nil"/>
              <w:left w:val="nil"/>
              <w:bottom w:val="nil"/>
              <w:right w:val="nil"/>
            </w:tcBorders>
            <w:shd w:val="clear" w:color="auto" w:fill="auto"/>
            <w:noWrap/>
            <w:vAlign w:val="center"/>
          </w:tcPr>
          <w:p w14:paraId="4CFACF4C"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605094</w:t>
            </w:r>
          </w:p>
        </w:tc>
        <w:tc>
          <w:tcPr>
            <w:tcW w:w="630" w:type="dxa"/>
            <w:tcBorders>
              <w:top w:val="nil"/>
              <w:left w:val="nil"/>
              <w:bottom w:val="nil"/>
              <w:right w:val="nil"/>
            </w:tcBorders>
            <w:shd w:val="clear" w:color="auto" w:fill="auto"/>
            <w:noWrap/>
            <w:vAlign w:val="center"/>
          </w:tcPr>
          <w:p w14:paraId="4CEF794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5</w:t>
            </w:r>
          </w:p>
        </w:tc>
        <w:tc>
          <w:tcPr>
            <w:tcW w:w="720" w:type="dxa"/>
            <w:tcBorders>
              <w:top w:val="nil"/>
              <w:left w:val="nil"/>
              <w:bottom w:val="nil"/>
              <w:right w:val="nil"/>
            </w:tcBorders>
            <w:shd w:val="clear" w:color="auto" w:fill="auto"/>
            <w:noWrap/>
            <w:vAlign w:val="center"/>
          </w:tcPr>
          <w:p w14:paraId="1A0CEE31"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0;1N</w:t>
            </w:r>
          </w:p>
        </w:tc>
        <w:tc>
          <w:tcPr>
            <w:tcW w:w="900" w:type="dxa"/>
            <w:tcBorders>
              <w:top w:val="nil"/>
              <w:left w:val="nil"/>
              <w:bottom w:val="nil"/>
              <w:right w:val="nil"/>
            </w:tcBorders>
            <w:shd w:val="clear" w:color="auto" w:fill="auto"/>
            <w:noWrap/>
            <w:vAlign w:val="center"/>
          </w:tcPr>
          <w:p w14:paraId="7D1A8D43"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22--CN</w:t>
            </w:r>
          </w:p>
        </w:tc>
        <w:tc>
          <w:tcPr>
            <w:tcW w:w="810" w:type="dxa"/>
            <w:tcBorders>
              <w:top w:val="nil"/>
              <w:left w:val="nil"/>
              <w:bottom w:val="nil"/>
              <w:right w:val="nil"/>
            </w:tcBorders>
            <w:shd w:val="clear" w:color="auto" w:fill="auto"/>
            <w:noWrap/>
            <w:vAlign w:val="center"/>
          </w:tcPr>
          <w:p w14:paraId="7EAA3DC5"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2-CN</w:t>
            </w:r>
          </w:p>
        </w:tc>
        <w:tc>
          <w:tcPr>
            <w:tcW w:w="720" w:type="dxa"/>
            <w:tcBorders>
              <w:top w:val="nil"/>
              <w:left w:val="nil"/>
              <w:bottom w:val="nil"/>
              <w:right w:val="nil"/>
            </w:tcBorders>
            <w:shd w:val="clear" w:color="auto" w:fill="auto"/>
            <w:noWrap/>
            <w:vAlign w:val="center"/>
          </w:tcPr>
          <w:p w14:paraId="6410A74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DEE1A3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271B95A"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2-C</w:t>
            </w:r>
          </w:p>
        </w:tc>
        <w:tc>
          <w:tcPr>
            <w:tcW w:w="720" w:type="dxa"/>
            <w:tcBorders>
              <w:top w:val="nil"/>
              <w:left w:val="nil"/>
              <w:bottom w:val="nil"/>
              <w:right w:val="nil"/>
            </w:tcBorders>
            <w:shd w:val="clear" w:color="auto" w:fill="auto"/>
            <w:noWrap/>
            <w:vAlign w:val="center"/>
          </w:tcPr>
          <w:p w14:paraId="3FE0A33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27E22F9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r>
      <w:tr w:rsidR="009B69E2" w:rsidRPr="009B69E2" w14:paraId="6DAF9A12" w14:textId="77777777">
        <w:trPr>
          <w:trHeight w:val="240"/>
        </w:trPr>
        <w:tc>
          <w:tcPr>
            <w:tcW w:w="1098" w:type="dxa"/>
            <w:tcBorders>
              <w:top w:val="nil"/>
              <w:left w:val="nil"/>
              <w:bottom w:val="nil"/>
              <w:right w:val="nil"/>
            </w:tcBorders>
            <w:shd w:val="clear" w:color="auto" w:fill="auto"/>
            <w:noWrap/>
            <w:vAlign w:val="center"/>
          </w:tcPr>
          <w:p w14:paraId="02B0FD5B"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605098</w:t>
            </w:r>
          </w:p>
        </w:tc>
        <w:tc>
          <w:tcPr>
            <w:tcW w:w="630" w:type="dxa"/>
            <w:tcBorders>
              <w:top w:val="nil"/>
              <w:left w:val="nil"/>
              <w:bottom w:val="nil"/>
              <w:right w:val="nil"/>
            </w:tcBorders>
            <w:shd w:val="clear" w:color="auto" w:fill="auto"/>
            <w:noWrap/>
            <w:vAlign w:val="center"/>
          </w:tcPr>
          <w:p w14:paraId="5AF4312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6</w:t>
            </w:r>
          </w:p>
        </w:tc>
        <w:tc>
          <w:tcPr>
            <w:tcW w:w="720" w:type="dxa"/>
            <w:tcBorders>
              <w:top w:val="nil"/>
              <w:left w:val="nil"/>
              <w:bottom w:val="nil"/>
              <w:right w:val="nil"/>
            </w:tcBorders>
            <w:shd w:val="clear" w:color="auto" w:fill="auto"/>
            <w:noWrap/>
            <w:vAlign w:val="center"/>
          </w:tcPr>
          <w:p w14:paraId="650E5546"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w:t>
            </w:r>
          </w:p>
        </w:tc>
        <w:tc>
          <w:tcPr>
            <w:tcW w:w="900" w:type="dxa"/>
            <w:tcBorders>
              <w:top w:val="nil"/>
              <w:left w:val="nil"/>
              <w:bottom w:val="nil"/>
              <w:right w:val="nil"/>
            </w:tcBorders>
            <w:shd w:val="clear" w:color="auto" w:fill="auto"/>
            <w:noWrap/>
            <w:vAlign w:val="center"/>
          </w:tcPr>
          <w:p w14:paraId="71EA406F"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42B6D2A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22-LIF</w:t>
            </w:r>
          </w:p>
        </w:tc>
        <w:tc>
          <w:tcPr>
            <w:tcW w:w="720" w:type="dxa"/>
            <w:tcBorders>
              <w:top w:val="nil"/>
              <w:left w:val="nil"/>
              <w:bottom w:val="nil"/>
              <w:right w:val="nil"/>
            </w:tcBorders>
            <w:shd w:val="clear" w:color="auto" w:fill="auto"/>
            <w:noWrap/>
            <w:vAlign w:val="center"/>
          </w:tcPr>
          <w:p w14:paraId="7ABBC23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101642E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41121F4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F4745A1"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1C4712F9"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r>
      <w:tr w:rsidR="009B69E2" w:rsidRPr="009B69E2" w14:paraId="16E8195E" w14:textId="77777777">
        <w:trPr>
          <w:trHeight w:val="292"/>
        </w:trPr>
        <w:tc>
          <w:tcPr>
            <w:tcW w:w="1098" w:type="dxa"/>
            <w:tcBorders>
              <w:top w:val="nil"/>
              <w:left w:val="nil"/>
              <w:bottom w:val="nil"/>
              <w:right w:val="nil"/>
            </w:tcBorders>
            <w:shd w:val="clear" w:color="auto" w:fill="auto"/>
            <w:noWrap/>
            <w:vAlign w:val="center"/>
          </w:tcPr>
          <w:p w14:paraId="04B6868D" w14:textId="77777777" w:rsidR="009B69E2" w:rsidRPr="00615E63" w:rsidRDefault="009B69E2" w:rsidP="004C7B4D">
            <w:pPr>
              <w:rPr>
                <w:rFonts w:eastAsia="Times New Roman"/>
                <w:color w:val="000000"/>
                <w:sz w:val="20"/>
                <w:szCs w:val="20"/>
              </w:rPr>
            </w:pPr>
            <w:r w:rsidRPr="00615E63">
              <w:rPr>
                <w:rFonts w:eastAsia="Times New Roman"/>
                <w:color w:val="000000"/>
                <w:sz w:val="20"/>
                <w:szCs w:val="20"/>
              </w:rPr>
              <w:t>PI 605246</w:t>
            </w:r>
          </w:p>
        </w:tc>
        <w:tc>
          <w:tcPr>
            <w:tcW w:w="630" w:type="dxa"/>
            <w:tcBorders>
              <w:top w:val="nil"/>
              <w:left w:val="nil"/>
              <w:bottom w:val="nil"/>
              <w:right w:val="nil"/>
            </w:tcBorders>
            <w:shd w:val="clear" w:color="auto" w:fill="auto"/>
            <w:noWrap/>
            <w:vAlign w:val="center"/>
          </w:tcPr>
          <w:p w14:paraId="695472D0"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 xml:space="preserve"> 7</w:t>
            </w:r>
          </w:p>
        </w:tc>
        <w:tc>
          <w:tcPr>
            <w:tcW w:w="720" w:type="dxa"/>
            <w:tcBorders>
              <w:top w:val="nil"/>
              <w:left w:val="nil"/>
              <w:bottom w:val="nil"/>
              <w:right w:val="nil"/>
            </w:tcBorders>
            <w:shd w:val="clear" w:color="auto" w:fill="auto"/>
            <w:noWrap/>
            <w:vAlign w:val="center"/>
          </w:tcPr>
          <w:p w14:paraId="67C57A1D"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2/0;</w:t>
            </w:r>
          </w:p>
        </w:tc>
        <w:tc>
          <w:tcPr>
            <w:tcW w:w="900" w:type="dxa"/>
            <w:tcBorders>
              <w:top w:val="nil"/>
              <w:left w:val="nil"/>
              <w:bottom w:val="nil"/>
              <w:right w:val="nil"/>
            </w:tcBorders>
            <w:shd w:val="clear" w:color="auto" w:fill="auto"/>
            <w:noWrap/>
            <w:vAlign w:val="center"/>
          </w:tcPr>
          <w:p w14:paraId="1DEAA199"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810" w:type="dxa"/>
            <w:tcBorders>
              <w:top w:val="nil"/>
              <w:left w:val="nil"/>
              <w:bottom w:val="nil"/>
              <w:right w:val="nil"/>
            </w:tcBorders>
            <w:shd w:val="clear" w:color="auto" w:fill="auto"/>
            <w:noWrap/>
            <w:vAlign w:val="center"/>
          </w:tcPr>
          <w:p w14:paraId="4D46361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1996AD9C"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448F008E"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3D151AF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2</w:t>
            </w:r>
          </w:p>
        </w:tc>
        <w:tc>
          <w:tcPr>
            <w:tcW w:w="720" w:type="dxa"/>
            <w:tcBorders>
              <w:top w:val="nil"/>
              <w:left w:val="nil"/>
              <w:bottom w:val="nil"/>
              <w:right w:val="nil"/>
            </w:tcBorders>
            <w:shd w:val="clear" w:color="auto" w:fill="auto"/>
            <w:noWrap/>
            <w:vAlign w:val="center"/>
          </w:tcPr>
          <w:p w14:paraId="6DB8EF64"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3+</w:t>
            </w:r>
          </w:p>
        </w:tc>
        <w:tc>
          <w:tcPr>
            <w:tcW w:w="810" w:type="dxa"/>
            <w:tcBorders>
              <w:top w:val="nil"/>
              <w:left w:val="nil"/>
              <w:bottom w:val="nil"/>
              <w:right w:val="nil"/>
            </w:tcBorders>
            <w:shd w:val="clear" w:color="auto" w:fill="auto"/>
            <w:noWrap/>
            <w:vAlign w:val="center"/>
          </w:tcPr>
          <w:p w14:paraId="6AC4B1DB" w14:textId="77777777" w:rsidR="009B69E2" w:rsidRPr="00615E63" w:rsidRDefault="009B69E2" w:rsidP="004C7B4D">
            <w:pPr>
              <w:jc w:val="center"/>
              <w:rPr>
                <w:rFonts w:eastAsia="Times New Roman"/>
                <w:color w:val="000000"/>
                <w:sz w:val="20"/>
                <w:szCs w:val="20"/>
              </w:rPr>
            </w:pPr>
            <w:r w:rsidRPr="00615E63">
              <w:rPr>
                <w:rFonts w:eastAsia="Times New Roman"/>
                <w:color w:val="000000"/>
                <w:sz w:val="20"/>
                <w:szCs w:val="20"/>
              </w:rPr>
              <w:t>01;</w:t>
            </w:r>
          </w:p>
        </w:tc>
      </w:tr>
    </w:tbl>
    <w:p w14:paraId="6121F9E5" w14:textId="77777777" w:rsidR="004C7B4D" w:rsidRDefault="004C7B4D" w:rsidP="004C7B4D">
      <w:pPr>
        <w:rPr>
          <w:rFonts w:eastAsia="Times New Roman"/>
          <w:color w:val="000000"/>
        </w:rPr>
      </w:pPr>
      <w:r w:rsidRPr="009B69E2">
        <w:rPr>
          <w:rFonts w:eastAsia="Times New Roman"/>
          <w:b/>
          <w:bCs/>
          <w:color w:val="000000"/>
        </w:rPr>
        <w:t xml:space="preserve">Table 4. </w:t>
      </w:r>
      <w:r w:rsidRPr="009B69E2">
        <w:rPr>
          <w:rFonts w:eastAsia="Times New Roman"/>
          <w:color w:val="000000"/>
        </w:rPr>
        <w:t xml:space="preserve"> Infection types clustered by group of the 29 accessions resistant to </w:t>
      </w:r>
      <w:r w:rsidRPr="009B69E2">
        <w:rPr>
          <w:rFonts w:eastAsia="Times New Roman"/>
          <w:i/>
          <w:iCs/>
          <w:color w:val="000000"/>
        </w:rPr>
        <w:t>P. graminis</w:t>
      </w:r>
      <w:r w:rsidRPr="009B69E2">
        <w:rPr>
          <w:rFonts w:eastAsia="Times New Roman"/>
          <w:color w:val="000000"/>
        </w:rPr>
        <w:t xml:space="preserve"> f. sp. </w:t>
      </w:r>
      <w:r w:rsidRPr="009B69E2">
        <w:rPr>
          <w:rFonts w:eastAsia="Times New Roman"/>
          <w:i/>
          <w:iCs/>
          <w:color w:val="000000"/>
        </w:rPr>
        <w:t>tritici</w:t>
      </w:r>
      <w:r w:rsidRPr="009B69E2">
        <w:rPr>
          <w:rFonts w:eastAsia="Times New Roman"/>
          <w:color w:val="000000"/>
        </w:rPr>
        <w:t xml:space="preserve"> races TTKSK, TTKST, and TTTSK combined. (Different ITs in a replication are separated by “/”, “+” = pustules larger than expected for specific IT, “-” = pustules smaller than expected for specific IT, C = more chlorosis than expected, N =  more necrosis than expected, LIF = Low Infection Frequency”)</w:t>
      </w:r>
    </w:p>
    <w:p w14:paraId="6F7CC2B8" w14:textId="77777777" w:rsidR="004C7B4D" w:rsidRDefault="004C7B4D">
      <w:pPr>
        <w:rPr>
          <w:b/>
        </w:rPr>
      </w:pPr>
      <w:r>
        <w:rPr>
          <w:b/>
        </w:rPr>
        <w:br w:type="page"/>
      </w:r>
    </w:p>
    <w:p w14:paraId="204708B4" w14:textId="77777777" w:rsidR="004C7B4D" w:rsidRDefault="004C7B4D">
      <w:pPr>
        <w:rPr>
          <w:b/>
        </w:rPr>
      </w:pPr>
    </w:p>
    <w:p w14:paraId="60259E9B" w14:textId="77777777" w:rsidR="00672ADE" w:rsidRDefault="00672ADE">
      <w:pPr>
        <w:rPr>
          <w:i/>
        </w:rPr>
      </w:pPr>
      <w:r>
        <w:rPr>
          <w:b/>
        </w:rPr>
        <w:t xml:space="preserve">Table 4. </w:t>
      </w:r>
      <w:r>
        <w:rPr>
          <w:i/>
        </w:rPr>
        <w:t>(continued)</w:t>
      </w:r>
    </w:p>
    <w:p w14:paraId="1E428983" w14:textId="77777777" w:rsidR="00672ADE" w:rsidRDefault="00672ADE"/>
    <w:tbl>
      <w:tblPr>
        <w:tblW w:w="7640" w:type="dxa"/>
        <w:tblInd w:w="93" w:type="dxa"/>
        <w:tblLayout w:type="fixed"/>
        <w:tblLook w:val="04A0" w:firstRow="1" w:lastRow="0" w:firstColumn="1" w:lastColumn="0" w:noHBand="0" w:noVBand="1"/>
      </w:tblPr>
      <w:tblGrid>
        <w:gridCol w:w="1095"/>
        <w:gridCol w:w="630"/>
        <w:gridCol w:w="65"/>
        <w:gridCol w:w="655"/>
        <w:gridCol w:w="65"/>
        <w:gridCol w:w="655"/>
        <w:gridCol w:w="65"/>
        <w:gridCol w:w="655"/>
        <w:gridCol w:w="65"/>
        <w:gridCol w:w="655"/>
        <w:gridCol w:w="65"/>
        <w:gridCol w:w="745"/>
        <w:gridCol w:w="65"/>
        <w:gridCol w:w="655"/>
        <w:gridCol w:w="65"/>
        <w:gridCol w:w="655"/>
        <w:gridCol w:w="65"/>
        <w:gridCol w:w="655"/>
        <w:gridCol w:w="65"/>
      </w:tblGrid>
      <w:tr w:rsidR="00672ADE" w:rsidRPr="00615E63" w14:paraId="4A51881B" w14:textId="77777777">
        <w:trPr>
          <w:trHeight w:val="320"/>
        </w:trPr>
        <w:tc>
          <w:tcPr>
            <w:tcW w:w="1095" w:type="dxa"/>
            <w:tcBorders>
              <w:top w:val="nil"/>
              <w:left w:val="nil"/>
              <w:bottom w:val="nil"/>
              <w:right w:val="nil"/>
            </w:tcBorders>
            <w:shd w:val="clear" w:color="auto" w:fill="auto"/>
            <w:noWrap/>
            <w:vAlign w:val="bottom"/>
          </w:tcPr>
          <w:p w14:paraId="79A21AF6" w14:textId="77777777" w:rsidR="00672ADE" w:rsidRPr="00615E63" w:rsidRDefault="00672ADE" w:rsidP="00672ADE">
            <w:pPr>
              <w:rPr>
                <w:rFonts w:eastAsia="Times New Roman"/>
                <w:color w:val="000000"/>
              </w:rPr>
            </w:pPr>
          </w:p>
        </w:tc>
        <w:tc>
          <w:tcPr>
            <w:tcW w:w="695" w:type="dxa"/>
            <w:gridSpan w:val="2"/>
            <w:tcBorders>
              <w:top w:val="nil"/>
              <w:left w:val="nil"/>
              <w:bottom w:val="nil"/>
              <w:right w:val="nil"/>
            </w:tcBorders>
            <w:shd w:val="clear" w:color="auto" w:fill="auto"/>
            <w:noWrap/>
            <w:vAlign w:val="bottom"/>
          </w:tcPr>
          <w:p w14:paraId="5AF14E4B" w14:textId="77777777" w:rsidR="00672ADE" w:rsidRPr="00615E63" w:rsidRDefault="00672ADE" w:rsidP="00672ADE">
            <w:pPr>
              <w:rPr>
                <w:rFonts w:eastAsia="Times New Roman"/>
                <w:color w:val="000000"/>
              </w:rPr>
            </w:pPr>
          </w:p>
        </w:tc>
        <w:tc>
          <w:tcPr>
            <w:tcW w:w="5850" w:type="dxa"/>
            <w:gridSpan w:val="16"/>
            <w:tcBorders>
              <w:top w:val="nil"/>
              <w:left w:val="nil"/>
              <w:bottom w:val="single" w:sz="8" w:space="0" w:color="auto"/>
              <w:right w:val="nil"/>
            </w:tcBorders>
            <w:shd w:val="clear" w:color="auto" w:fill="auto"/>
            <w:noWrap/>
            <w:vAlign w:val="center"/>
          </w:tcPr>
          <w:p w14:paraId="7655880E"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Race</w:t>
            </w:r>
          </w:p>
        </w:tc>
      </w:tr>
      <w:tr w:rsidR="00672ADE" w:rsidRPr="00615E63" w14:paraId="408DE711" w14:textId="77777777">
        <w:trPr>
          <w:trHeight w:val="300"/>
        </w:trPr>
        <w:tc>
          <w:tcPr>
            <w:tcW w:w="1095" w:type="dxa"/>
            <w:tcBorders>
              <w:top w:val="nil"/>
              <w:left w:val="nil"/>
              <w:bottom w:val="nil"/>
              <w:right w:val="nil"/>
            </w:tcBorders>
            <w:shd w:val="clear" w:color="auto" w:fill="auto"/>
            <w:noWrap/>
            <w:vAlign w:val="bottom"/>
          </w:tcPr>
          <w:p w14:paraId="34DF59F0" w14:textId="77777777" w:rsidR="00672ADE" w:rsidRPr="00615E63" w:rsidRDefault="00672ADE" w:rsidP="00672ADE">
            <w:pPr>
              <w:rPr>
                <w:rFonts w:eastAsia="Times New Roman"/>
                <w:color w:val="000000"/>
              </w:rPr>
            </w:pPr>
          </w:p>
        </w:tc>
        <w:tc>
          <w:tcPr>
            <w:tcW w:w="695" w:type="dxa"/>
            <w:gridSpan w:val="2"/>
            <w:tcBorders>
              <w:top w:val="nil"/>
              <w:left w:val="nil"/>
              <w:bottom w:val="nil"/>
              <w:right w:val="nil"/>
            </w:tcBorders>
            <w:shd w:val="clear" w:color="auto" w:fill="auto"/>
            <w:noWrap/>
            <w:vAlign w:val="bottom"/>
          </w:tcPr>
          <w:p w14:paraId="778A15C4" w14:textId="77777777" w:rsidR="00672ADE" w:rsidRPr="00615E63" w:rsidRDefault="00672ADE" w:rsidP="00672ADE">
            <w:pPr>
              <w:rPr>
                <w:rFonts w:eastAsia="Times New Roman"/>
                <w:color w:val="000000"/>
              </w:rPr>
            </w:pPr>
          </w:p>
        </w:tc>
        <w:tc>
          <w:tcPr>
            <w:tcW w:w="1440" w:type="dxa"/>
            <w:gridSpan w:val="4"/>
            <w:tcBorders>
              <w:top w:val="single" w:sz="8" w:space="0" w:color="auto"/>
              <w:left w:val="nil"/>
              <w:bottom w:val="nil"/>
              <w:right w:val="nil"/>
            </w:tcBorders>
            <w:shd w:val="clear" w:color="auto" w:fill="auto"/>
            <w:noWrap/>
            <w:vAlign w:val="center"/>
          </w:tcPr>
          <w:p w14:paraId="0771E848"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TTTTF</w:t>
            </w:r>
          </w:p>
        </w:tc>
        <w:tc>
          <w:tcPr>
            <w:tcW w:w="1440" w:type="dxa"/>
            <w:gridSpan w:val="4"/>
            <w:tcBorders>
              <w:top w:val="single" w:sz="8" w:space="0" w:color="auto"/>
              <w:left w:val="nil"/>
              <w:bottom w:val="nil"/>
              <w:right w:val="nil"/>
            </w:tcBorders>
            <w:shd w:val="clear" w:color="auto" w:fill="auto"/>
            <w:noWrap/>
            <w:vAlign w:val="center"/>
          </w:tcPr>
          <w:p w14:paraId="37E8D12C"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TPMKC</w:t>
            </w:r>
          </w:p>
        </w:tc>
        <w:tc>
          <w:tcPr>
            <w:tcW w:w="1530" w:type="dxa"/>
            <w:gridSpan w:val="4"/>
            <w:tcBorders>
              <w:top w:val="single" w:sz="8" w:space="0" w:color="auto"/>
              <w:left w:val="nil"/>
              <w:bottom w:val="nil"/>
              <w:right w:val="nil"/>
            </w:tcBorders>
            <w:shd w:val="clear" w:color="auto" w:fill="auto"/>
            <w:noWrap/>
            <w:vAlign w:val="center"/>
          </w:tcPr>
          <w:p w14:paraId="79AD559B"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QTHJC</w:t>
            </w:r>
          </w:p>
        </w:tc>
        <w:tc>
          <w:tcPr>
            <w:tcW w:w="1440" w:type="dxa"/>
            <w:gridSpan w:val="4"/>
            <w:tcBorders>
              <w:top w:val="single" w:sz="8" w:space="0" w:color="auto"/>
              <w:left w:val="nil"/>
              <w:bottom w:val="nil"/>
              <w:right w:val="nil"/>
            </w:tcBorders>
            <w:shd w:val="clear" w:color="auto" w:fill="auto"/>
            <w:noWrap/>
            <w:vAlign w:val="center"/>
          </w:tcPr>
          <w:p w14:paraId="09BA063C"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RKQQC</w:t>
            </w:r>
          </w:p>
        </w:tc>
      </w:tr>
      <w:tr w:rsidR="00672ADE" w:rsidRPr="00615E63" w14:paraId="779DDB2D" w14:textId="77777777">
        <w:trPr>
          <w:gridAfter w:val="1"/>
          <w:wAfter w:w="65" w:type="dxa"/>
          <w:trHeight w:val="320"/>
        </w:trPr>
        <w:tc>
          <w:tcPr>
            <w:tcW w:w="1095" w:type="dxa"/>
            <w:tcBorders>
              <w:top w:val="nil"/>
              <w:left w:val="nil"/>
              <w:bottom w:val="single" w:sz="8" w:space="0" w:color="auto"/>
              <w:right w:val="nil"/>
            </w:tcBorders>
            <w:shd w:val="clear" w:color="auto" w:fill="auto"/>
            <w:noWrap/>
            <w:vAlign w:val="center"/>
          </w:tcPr>
          <w:p w14:paraId="1EE644A7" w14:textId="77777777" w:rsidR="00672ADE" w:rsidRPr="00615E63" w:rsidRDefault="00672ADE" w:rsidP="00672ADE">
            <w:pPr>
              <w:rPr>
                <w:rFonts w:eastAsia="Times New Roman"/>
                <w:b/>
                <w:bCs/>
                <w:color w:val="000000"/>
                <w:sz w:val="20"/>
                <w:szCs w:val="20"/>
              </w:rPr>
            </w:pPr>
            <w:r w:rsidRPr="00615E63">
              <w:rPr>
                <w:rFonts w:eastAsia="Times New Roman"/>
                <w:b/>
                <w:bCs/>
                <w:color w:val="000000"/>
                <w:sz w:val="20"/>
                <w:szCs w:val="20"/>
              </w:rPr>
              <w:t>Accession</w:t>
            </w:r>
          </w:p>
        </w:tc>
        <w:tc>
          <w:tcPr>
            <w:tcW w:w="630" w:type="dxa"/>
            <w:tcBorders>
              <w:top w:val="nil"/>
              <w:left w:val="nil"/>
              <w:bottom w:val="single" w:sz="8" w:space="0" w:color="auto"/>
              <w:right w:val="nil"/>
            </w:tcBorders>
            <w:shd w:val="clear" w:color="auto" w:fill="auto"/>
            <w:noWrap/>
            <w:vAlign w:val="center"/>
          </w:tcPr>
          <w:p w14:paraId="02E48D78"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Grp.</w:t>
            </w:r>
          </w:p>
        </w:tc>
        <w:tc>
          <w:tcPr>
            <w:tcW w:w="720" w:type="dxa"/>
            <w:gridSpan w:val="2"/>
            <w:tcBorders>
              <w:top w:val="nil"/>
              <w:left w:val="nil"/>
              <w:bottom w:val="single" w:sz="8" w:space="0" w:color="auto"/>
              <w:right w:val="nil"/>
            </w:tcBorders>
            <w:shd w:val="clear" w:color="auto" w:fill="auto"/>
            <w:noWrap/>
            <w:vAlign w:val="center"/>
          </w:tcPr>
          <w:p w14:paraId="1513DD0F"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Rep 1</w:t>
            </w:r>
          </w:p>
        </w:tc>
        <w:tc>
          <w:tcPr>
            <w:tcW w:w="720" w:type="dxa"/>
            <w:gridSpan w:val="2"/>
            <w:tcBorders>
              <w:top w:val="nil"/>
              <w:left w:val="nil"/>
              <w:bottom w:val="single" w:sz="8" w:space="0" w:color="auto"/>
              <w:right w:val="nil"/>
            </w:tcBorders>
            <w:shd w:val="clear" w:color="auto" w:fill="auto"/>
            <w:noWrap/>
            <w:vAlign w:val="center"/>
          </w:tcPr>
          <w:p w14:paraId="36143F3A"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Rep 2</w:t>
            </w:r>
          </w:p>
        </w:tc>
        <w:tc>
          <w:tcPr>
            <w:tcW w:w="720" w:type="dxa"/>
            <w:gridSpan w:val="2"/>
            <w:tcBorders>
              <w:top w:val="nil"/>
              <w:left w:val="nil"/>
              <w:bottom w:val="single" w:sz="8" w:space="0" w:color="auto"/>
              <w:right w:val="nil"/>
            </w:tcBorders>
            <w:shd w:val="clear" w:color="auto" w:fill="auto"/>
            <w:noWrap/>
            <w:vAlign w:val="center"/>
          </w:tcPr>
          <w:p w14:paraId="41CA5615"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Rep 1</w:t>
            </w:r>
          </w:p>
        </w:tc>
        <w:tc>
          <w:tcPr>
            <w:tcW w:w="720" w:type="dxa"/>
            <w:gridSpan w:val="2"/>
            <w:tcBorders>
              <w:top w:val="nil"/>
              <w:left w:val="nil"/>
              <w:bottom w:val="single" w:sz="8" w:space="0" w:color="auto"/>
              <w:right w:val="nil"/>
            </w:tcBorders>
            <w:shd w:val="clear" w:color="auto" w:fill="auto"/>
            <w:noWrap/>
            <w:vAlign w:val="center"/>
          </w:tcPr>
          <w:p w14:paraId="0A553E72"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Rep 2</w:t>
            </w:r>
          </w:p>
        </w:tc>
        <w:tc>
          <w:tcPr>
            <w:tcW w:w="810" w:type="dxa"/>
            <w:gridSpan w:val="2"/>
            <w:tcBorders>
              <w:top w:val="nil"/>
              <w:left w:val="nil"/>
              <w:bottom w:val="single" w:sz="8" w:space="0" w:color="auto"/>
              <w:right w:val="nil"/>
            </w:tcBorders>
            <w:shd w:val="clear" w:color="auto" w:fill="auto"/>
            <w:noWrap/>
            <w:vAlign w:val="center"/>
          </w:tcPr>
          <w:p w14:paraId="03495497"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Rep 1</w:t>
            </w:r>
          </w:p>
        </w:tc>
        <w:tc>
          <w:tcPr>
            <w:tcW w:w="720" w:type="dxa"/>
            <w:gridSpan w:val="2"/>
            <w:tcBorders>
              <w:top w:val="nil"/>
              <w:left w:val="nil"/>
              <w:bottom w:val="single" w:sz="8" w:space="0" w:color="auto"/>
              <w:right w:val="nil"/>
            </w:tcBorders>
            <w:shd w:val="clear" w:color="auto" w:fill="auto"/>
            <w:noWrap/>
            <w:vAlign w:val="center"/>
          </w:tcPr>
          <w:p w14:paraId="2F3EC8AC"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Rep 2</w:t>
            </w:r>
          </w:p>
        </w:tc>
        <w:tc>
          <w:tcPr>
            <w:tcW w:w="720" w:type="dxa"/>
            <w:gridSpan w:val="2"/>
            <w:tcBorders>
              <w:top w:val="nil"/>
              <w:left w:val="nil"/>
              <w:bottom w:val="single" w:sz="8" w:space="0" w:color="auto"/>
              <w:right w:val="nil"/>
            </w:tcBorders>
            <w:shd w:val="clear" w:color="auto" w:fill="auto"/>
            <w:noWrap/>
            <w:vAlign w:val="center"/>
          </w:tcPr>
          <w:p w14:paraId="16A54196"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Rep 1</w:t>
            </w:r>
          </w:p>
        </w:tc>
        <w:tc>
          <w:tcPr>
            <w:tcW w:w="720" w:type="dxa"/>
            <w:gridSpan w:val="2"/>
            <w:tcBorders>
              <w:top w:val="nil"/>
              <w:left w:val="nil"/>
              <w:bottom w:val="single" w:sz="8" w:space="0" w:color="auto"/>
              <w:right w:val="nil"/>
            </w:tcBorders>
            <w:shd w:val="clear" w:color="auto" w:fill="auto"/>
            <w:noWrap/>
            <w:vAlign w:val="center"/>
          </w:tcPr>
          <w:p w14:paraId="5CD1CC77" w14:textId="77777777" w:rsidR="00672ADE" w:rsidRPr="00615E63" w:rsidRDefault="00672ADE" w:rsidP="00672ADE">
            <w:pPr>
              <w:jc w:val="center"/>
              <w:rPr>
                <w:rFonts w:eastAsia="Times New Roman"/>
                <w:b/>
                <w:bCs/>
                <w:color w:val="000000"/>
                <w:sz w:val="20"/>
                <w:szCs w:val="20"/>
              </w:rPr>
            </w:pPr>
            <w:r w:rsidRPr="00615E63">
              <w:rPr>
                <w:rFonts w:eastAsia="Times New Roman"/>
                <w:b/>
                <w:bCs/>
                <w:color w:val="000000"/>
                <w:sz w:val="20"/>
                <w:szCs w:val="20"/>
              </w:rPr>
              <w:t>Rep 2</w:t>
            </w:r>
          </w:p>
        </w:tc>
      </w:tr>
      <w:tr w:rsidR="00672ADE" w:rsidRPr="00615E63" w14:paraId="3B7C2070" w14:textId="77777777">
        <w:trPr>
          <w:trHeight w:val="300"/>
        </w:trPr>
        <w:tc>
          <w:tcPr>
            <w:tcW w:w="1095" w:type="dxa"/>
            <w:tcBorders>
              <w:top w:val="nil"/>
              <w:left w:val="nil"/>
              <w:bottom w:val="nil"/>
              <w:right w:val="nil"/>
            </w:tcBorders>
            <w:shd w:val="clear" w:color="auto" w:fill="auto"/>
            <w:noWrap/>
            <w:vAlign w:val="center"/>
          </w:tcPr>
          <w:p w14:paraId="7DEE4767"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604868</w:t>
            </w:r>
          </w:p>
        </w:tc>
        <w:tc>
          <w:tcPr>
            <w:tcW w:w="695" w:type="dxa"/>
            <w:gridSpan w:val="2"/>
            <w:tcBorders>
              <w:top w:val="nil"/>
              <w:left w:val="nil"/>
              <w:bottom w:val="nil"/>
              <w:right w:val="nil"/>
            </w:tcBorders>
            <w:shd w:val="clear" w:color="auto" w:fill="auto"/>
            <w:noWrap/>
            <w:vAlign w:val="center"/>
          </w:tcPr>
          <w:p w14:paraId="3936369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6FD87E7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5F79807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534317A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4FEF05C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810" w:type="dxa"/>
            <w:gridSpan w:val="2"/>
            <w:tcBorders>
              <w:top w:val="nil"/>
              <w:left w:val="nil"/>
              <w:bottom w:val="nil"/>
              <w:right w:val="nil"/>
            </w:tcBorders>
            <w:shd w:val="clear" w:color="auto" w:fill="auto"/>
            <w:noWrap/>
            <w:vAlign w:val="center"/>
          </w:tcPr>
          <w:p w14:paraId="1FBDB8A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4C60AC5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720" w:type="dxa"/>
            <w:gridSpan w:val="2"/>
            <w:tcBorders>
              <w:top w:val="nil"/>
              <w:left w:val="nil"/>
              <w:bottom w:val="nil"/>
              <w:right w:val="nil"/>
            </w:tcBorders>
            <w:shd w:val="clear" w:color="auto" w:fill="auto"/>
            <w:noWrap/>
            <w:vAlign w:val="center"/>
          </w:tcPr>
          <w:p w14:paraId="33C053C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7459FE4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r>
      <w:tr w:rsidR="00672ADE" w:rsidRPr="00615E63" w14:paraId="7BFD46AA" w14:textId="77777777">
        <w:trPr>
          <w:trHeight w:val="300"/>
        </w:trPr>
        <w:tc>
          <w:tcPr>
            <w:tcW w:w="1095" w:type="dxa"/>
            <w:tcBorders>
              <w:top w:val="nil"/>
              <w:left w:val="nil"/>
              <w:bottom w:val="nil"/>
              <w:right w:val="nil"/>
            </w:tcBorders>
            <w:shd w:val="clear" w:color="auto" w:fill="auto"/>
            <w:noWrap/>
            <w:vAlign w:val="center"/>
          </w:tcPr>
          <w:p w14:paraId="23F54946"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604890</w:t>
            </w:r>
          </w:p>
        </w:tc>
        <w:tc>
          <w:tcPr>
            <w:tcW w:w="695" w:type="dxa"/>
            <w:gridSpan w:val="2"/>
            <w:tcBorders>
              <w:top w:val="nil"/>
              <w:left w:val="nil"/>
              <w:bottom w:val="nil"/>
              <w:right w:val="nil"/>
            </w:tcBorders>
            <w:shd w:val="clear" w:color="auto" w:fill="auto"/>
            <w:noWrap/>
            <w:vAlign w:val="center"/>
          </w:tcPr>
          <w:p w14:paraId="1408BB1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2DFDAE0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780A327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3A3FA71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36FB35A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810" w:type="dxa"/>
            <w:gridSpan w:val="2"/>
            <w:tcBorders>
              <w:top w:val="nil"/>
              <w:left w:val="nil"/>
              <w:bottom w:val="nil"/>
              <w:right w:val="nil"/>
            </w:tcBorders>
            <w:shd w:val="clear" w:color="auto" w:fill="auto"/>
            <w:noWrap/>
            <w:vAlign w:val="center"/>
          </w:tcPr>
          <w:p w14:paraId="5E45A53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30DF807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094F9D5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720" w:type="dxa"/>
            <w:gridSpan w:val="2"/>
            <w:tcBorders>
              <w:top w:val="nil"/>
              <w:left w:val="nil"/>
              <w:bottom w:val="nil"/>
              <w:right w:val="nil"/>
            </w:tcBorders>
            <w:shd w:val="clear" w:color="auto" w:fill="auto"/>
            <w:noWrap/>
            <w:vAlign w:val="center"/>
          </w:tcPr>
          <w:p w14:paraId="4E53B2C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32BA83A8" w14:textId="77777777">
        <w:trPr>
          <w:trHeight w:val="300"/>
        </w:trPr>
        <w:tc>
          <w:tcPr>
            <w:tcW w:w="1095" w:type="dxa"/>
            <w:tcBorders>
              <w:top w:val="nil"/>
              <w:left w:val="nil"/>
              <w:bottom w:val="nil"/>
              <w:right w:val="nil"/>
            </w:tcBorders>
            <w:shd w:val="clear" w:color="auto" w:fill="auto"/>
            <w:noWrap/>
            <w:vAlign w:val="center"/>
          </w:tcPr>
          <w:p w14:paraId="3E8CDC92"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604905</w:t>
            </w:r>
          </w:p>
        </w:tc>
        <w:tc>
          <w:tcPr>
            <w:tcW w:w="695" w:type="dxa"/>
            <w:gridSpan w:val="2"/>
            <w:tcBorders>
              <w:top w:val="nil"/>
              <w:left w:val="nil"/>
              <w:bottom w:val="nil"/>
              <w:right w:val="nil"/>
            </w:tcBorders>
            <w:shd w:val="clear" w:color="auto" w:fill="auto"/>
            <w:noWrap/>
            <w:vAlign w:val="center"/>
          </w:tcPr>
          <w:p w14:paraId="3CF6ADC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5E754B8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23</w:t>
            </w:r>
          </w:p>
        </w:tc>
        <w:tc>
          <w:tcPr>
            <w:tcW w:w="720" w:type="dxa"/>
            <w:gridSpan w:val="2"/>
            <w:tcBorders>
              <w:top w:val="nil"/>
              <w:left w:val="nil"/>
              <w:bottom w:val="nil"/>
              <w:right w:val="nil"/>
            </w:tcBorders>
            <w:shd w:val="clear" w:color="auto" w:fill="auto"/>
            <w:noWrap/>
            <w:vAlign w:val="center"/>
          </w:tcPr>
          <w:p w14:paraId="54DEBE7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003E18A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6944795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810" w:type="dxa"/>
            <w:gridSpan w:val="2"/>
            <w:tcBorders>
              <w:top w:val="nil"/>
              <w:left w:val="nil"/>
              <w:bottom w:val="nil"/>
              <w:right w:val="nil"/>
            </w:tcBorders>
            <w:shd w:val="clear" w:color="auto" w:fill="auto"/>
            <w:noWrap/>
            <w:vAlign w:val="center"/>
          </w:tcPr>
          <w:p w14:paraId="02EFBAB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41DA40D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6CF558F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1B62A75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39D3C24C" w14:textId="77777777">
        <w:trPr>
          <w:trHeight w:val="300"/>
        </w:trPr>
        <w:tc>
          <w:tcPr>
            <w:tcW w:w="1095" w:type="dxa"/>
            <w:tcBorders>
              <w:top w:val="nil"/>
              <w:left w:val="nil"/>
              <w:bottom w:val="nil"/>
              <w:right w:val="nil"/>
            </w:tcBorders>
            <w:shd w:val="clear" w:color="auto" w:fill="auto"/>
            <w:noWrap/>
            <w:vAlign w:val="center"/>
          </w:tcPr>
          <w:p w14:paraId="38598FB6"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605016</w:t>
            </w:r>
          </w:p>
        </w:tc>
        <w:tc>
          <w:tcPr>
            <w:tcW w:w="695" w:type="dxa"/>
            <w:gridSpan w:val="2"/>
            <w:tcBorders>
              <w:top w:val="nil"/>
              <w:left w:val="nil"/>
              <w:bottom w:val="nil"/>
              <w:right w:val="nil"/>
            </w:tcBorders>
            <w:shd w:val="clear" w:color="auto" w:fill="auto"/>
            <w:noWrap/>
            <w:vAlign w:val="center"/>
          </w:tcPr>
          <w:p w14:paraId="5EEAFE2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7823F6A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16B952A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5EA3EA1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720" w:type="dxa"/>
            <w:gridSpan w:val="2"/>
            <w:tcBorders>
              <w:top w:val="nil"/>
              <w:left w:val="nil"/>
              <w:bottom w:val="nil"/>
              <w:right w:val="nil"/>
            </w:tcBorders>
            <w:shd w:val="clear" w:color="auto" w:fill="auto"/>
            <w:noWrap/>
            <w:vAlign w:val="center"/>
          </w:tcPr>
          <w:p w14:paraId="51585B0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810" w:type="dxa"/>
            <w:gridSpan w:val="2"/>
            <w:tcBorders>
              <w:top w:val="nil"/>
              <w:left w:val="nil"/>
              <w:bottom w:val="nil"/>
              <w:right w:val="nil"/>
            </w:tcBorders>
            <w:shd w:val="clear" w:color="auto" w:fill="auto"/>
            <w:noWrap/>
            <w:vAlign w:val="center"/>
          </w:tcPr>
          <w:p w14:paraId="45A82FB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603B976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692D653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0D921F9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4F219989" w14:textId="77777777">
        <w:trPr>
          <w:trHeight w:val="300"/>
        </w:trPr>
        <w:tc>
          <w:tcPr>
            <w:tcW w:w="1095" w:type="dxa"/>
            <w:tcBorders>
              <w:top w:val="nil"/>
              <w:left w:val="nil"/>
              <w:bottom w:val="nil"/>
              <w:right w:val="nil"/>
            </w:tcBorders>
            <w:shd w:val="clear" w:color="auto" w:fill="auto"/>
            <w:noWrap/>
            <w:vAlign w:val="center"/>
          </w:tcPr>
          <w:p w14:paraId="0BD1A58B"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605022</w:t>
            </w:r>
          </w:p>
        </w:tc>
        <w:tc>
          <w:tcPr>
            <w:tcW w:w="695" w:type="dxa"/>
            <w:gridSpan w:val="2"/>
            <w:tcBorders>
              <w:top w:val="nil"/>
              <w:left w:val="nil"/>
              <w:bottom w:val="nil"/>
              <w:right w:val="nil"/>
            </w:tcBorders>
            <w:shd w:val="clear" w:color="auto" w:fill="auto"/>
            <w:noWrap/>
            <w:vAlign w:val="center"/>
          </w:tcPr>
          <w:p w14:paraId="04C8875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1BFDA14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2+3</w:t>
            </w:r>
          </w:p>
        </w:tc>
        <w:tc>
          <w:tcPr>
            <w:tcW w:w="720" w:type="dxa"/>
            <w:gridSpan w:val="2"/>
            <w:tcBorders>
              <w:top w:val="nil"/>
              <w:left w:val="nil"/>
              <w:bottom w:val="nil"/>
              <w:right w:val="nil"/>
            </w:tcBorders>
            <w:shd w:val="clear" w:color="auto" w:fill="auto"/>
            <w:noWrap/>
            <w:vAlign w:val="center"/>
          </w:tcPr>
          <w:p w14:paraId="6C21C86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720" w:type="dxa"/>
            <w:gridSpan w:val="2"/>
            <w:tcBorders>
              <w:top w:val="nil"/>
              <w:left w:val="nil"/>
              <w:bottom w:val="nil"/>
              <w:right w:val="nil"/>
            </w:tcBorders>
            <w:shd w:val="clear" w:color="auto" w:fill="auto"/>
            <w:noWrap/>
            <w:vAlign w:val="center"/>
          </w:tcPr>
          <w:p w14:paraId="6711476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1CECC7D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810" w:type="dxa"/>
            <w:gridSpan w:val="2"/>
            <w:tcBorders>
              <w:top w:val="nil"/>
              <w:left w:val="nil"/>
              <w:bottom w:val="nil"/>
              <w:right w:val="nil"/>
            </w:tcBorders>
            <w:shd w:val="clear" w:color="auto" w:fill="auto"/>
            <w:noWrap/>
            <w:vAlign w:val="center"/>
          </w:tcPr>
          <w:p w14:paraId="42BAFD9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 LIF</w:t>
            </w:r>
          </w:p>
        </w:tc>
        <w:tc>
          <w:tcPr>
            <w:tcW w:w="720" w:type="dxa"/>
            <w:gridSpan w:val="2"/>
            <w:tcBorders>
              <w:top w:val="nil"/>
              <w:left w:val="nil"/>
              <w:bottom w:val="nil"/>
              <w:right w:val="nil"/>
            </w:tcBorders>
            <w:shd w:val="clear" w:color="auto" w:fill="auto"/>
            <w:noWrap/>
            <w:vAlign w:val="center"/>
          </w:tcPr>
          <w:p w14:paraId="1A9E463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44F8A21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116E4A3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2B0D676F" w14:textId="77777777">
        <w:trPr>
          <w:trHeight w:val="300"/>
        </w:trPr>
        <w:tc>
          <w:tcPr>
            <w:tcW w:w="1095" w:type="dxa"/>
            <w:tcBorders>
              <w:top w:val="nil"/>
              <w:left w:val="nil"/>
              <w:bottom w:val="nil"/>
              <w:right w:val="nil"/>
            </w:tcBorders>
            <w:shd w:val="clear" w:color="auto" w:fill="auto"/>
            <w:noWrap/>
            <w:vAlign w:val="center"/>
          </w:tcPr>
          <w:p w14:paraId="570C0525"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605023</w:t>
            </w:r>
          </w:p>
        </w:tc>
        <w:tc>
          <w:tcPr>
            <w:tcW w:w="695" w:type="dxa"/>
            <w:gridSpan w:val="2"/>
            <w:tcBorders>
              <w:top w:val="nil"/>
              <w:left w:val="nil"/>
              <w:bottom w:val="nil"/>
              <w:right w:val="nil"/>
            </w:tcBorders>
            <w:shd w:val="clear" w:color="auto" w:fill="auto"/>
            <w:noWrap/>
            <w:vAlign w:val="center"/>
          </w:tcPr>
          <w:p w14:paraId="032E374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1F0A982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747BB3F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48B4B4A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720" w:type="dxa"/>
            <w:gridSpan w:val="2"/>
            <w:tcBorders>
              <w:top w:val="nil"/>
              <w:left w:val="nil"/>
              <w:bottom w:val="nil"/>
              <w:right w:val="nil"/>
            </w:tcBorders>
            <w:shd w:val="clear" w:color="auto" w:fill="auto"/>
            <w:noWrap/>
            <w:vAlign w:val="center"/>
          </w:tcPr>
          <w:p w14:paraId="5782FF9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810" w:type="dxa"/>
            <w:gridSpan w:val="2"/>
            <w:tcBorders>
              <w:top w:val="nil"/>
              <w:left w:val="nil"/>
              <w:bottom w:val="nil"/>
              <w:right w:val="nil"/>
            </w:tcBorders>
            <w:shd w:val="clear" w:color="auto" w:fill="auto"/>
            <w:noWrap/>
            <w:vAlign w:val="center"/>
          </w:tcPr>
          <w:p w14:paraId="579377E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4F6AC58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4E28E79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12498F5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54DA8CBE" w14:textId="77777777">
        <w:trPr>
          <w:trHeight w:val="300"/>
        </w:trPr>
        <w:tc>
          <w:tcPr>
            <w:tcW w:w="1095" w:type="dxa"/>
            <w:tcBorders>
              <w:top w:val="nil"/>
              <w:left w:val="nil"/>
              <w:bottom w:val="nil"/>
              <w:right w:val="nil"/>
            </w:tcBorders>
            <w:shd w:val="clear" w:color="auto" w:fill="auto"/>
            <w:noWrap/>
            <w:vAlign w:val="center"/>
          </w:tcPr>
          <w:p w14:paraId="3C45CAD7"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605039</w:t>
            </w:r>
          </w:p>
        </w:tc>
        <w:tc>
          <w:tcPr>
            <w:tcW w:w="695" w:type="dxa"/>
            <w:gridSpan w:val="2"/>
            <w:tcBorders>
              <w:top w:val="nil"/>
              <w:left w:val="nil"/>
              <w:bottom w:val="nil"/>
              <w:right w:val="nil"/>
            </w:tcBorders>
            <w:shd w:val="clear" w:color="auto" w:fill="auto"/>
            <w:noWrap/>
            <w:vAlign w:val="center"/>
          </w:tcPr>
          <w:p w14:paraId="5C8378D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3ABEB42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411322C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1629EC8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6163044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810" w:type="dxa"/>
            <w:gridSpan w:val="2"/>
            <w:tcBorders>
              <w:top w:val="nil"/>
              <w:left w:val="nil"/>
              <w:bottom w:val="nil"/>
              <w:right w:val="nil"/>
            </w:tcBorders>
            <w:shd w:val="clear" w:color="auto" w:fill="auto"/>
            <w:noWrap/>
            <w:vAlign w:val="center"/>
          </w:tcPr>
          <w:p w14:paraId="2EA700F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57DCC4EB"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720" w:type="dxa"/>
            <w:gridSpan w:val="2"/>
            <w:tcBorders>
              <w:top w:val="nil"/>
              <w:left w:val="nil"/>
              <w:bottom w:val="nil"/>
              <w:right w:val="nil"/>
            </w:tcBorders>
            <w:shd w:val="clear" w:color="auto" w:fill="auto"/>
            <w:noWrap/>
            <w:vAlign w:val="center"/>
          </w:tcPr>
          <w:p w14:paraId="4B7B464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5343387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59BF9763" w14:textId="77777777">
        <w:trPr>
          <w:trHeight w:val="300"/>
        </w:trPr>
        <w:tc>
          <w:tcPr>
            <w:tcW w:w="1095" w:type="dxa"/>
            <w:tcBorders>
              <w:top w:val="nil"/>
              <w:left w:val="nil"/>
              <w:bottom w:val="nil"/>
              <w:right w:val="nil"/>
            </w:tcBorders>
            <w:shd w:val="clear" w:color="auto" w:fill="auto"/>
            <w:noWrap/>
            <w:vAlign w:val="center"/>
          </w:tcPr>
          <w:p w14:paraId="5F56287E"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605106</w:t>
            </w:r>
          </w:p>
        </w:tc>
        <w:tc>
          <w:tcPr>
            <w:tcW w:w="695" w:type="dxa"/>
            <w:gridSpan w:val="2"/>
            <w:tcBorders>
              <w:top w:val="nil"/>
              <w:left w:val="nil"/>
              <w:bottom w:val="nil"/>
              <w:right w:val="nil"/>
            </w:tcBorders>
            <w:shd w:val="clear" w:color="auto" w:fill="auto"/>
            <w:noWrap/>
            <w:vAlign w:val="center"/>
          </w:tcPr>
          <w:p w14:paraId="075C50F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7B9A58A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6B492CA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3+4</w:t>
            </w:r>
          </w:p>
        </w:tc>
        <w:tc>
          <w:tcPr>
            <w:tcW w:w="720" w:type="dxa"/>
            <w:gridSpan w:val="2"/>
            <w:tcBorders>
              <w:top w:val="nil"/>
              <w:left w:val="nil"/>
              <w:bottom w:val="nil"/>
              <w:right w:val="nil"/>
            </w:tcBorders>
            <w:shd w:val="clear" w:color="auto" w:fill="auto"/>
            <w:noWrap/>
            <w:vAlign w:val="center"/>
          </w:tcPr>
          <w:p w14:paraId="7143F9D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57D44C8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810" w:type="dxa"/>
            <w:gridSpan w:val="2"/>
            <w:tcBorders>
              <w:top w:val="nil"/>
              <w:left w:val="nil"/>
              <w:bottom w:val="nil"/>
              <w:right w:val="nil"/>
            </w:tcBorders>
            <w:shd w:val="clear" w:color="auto" w:fill="auto"/>
            <w:noWrap/>
            <w:vAlign w:val="center"/>
          </w:tcPr>
          <w:p w14:paraId="0687A88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1D59680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09F8FA1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2F9DF4A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26A2E946" w14:textId="77777777">
        <w:trPr>
          <w:trHeight w:val="300"/>
        </w:trPr>
        <w:tc>
          <w:tcPr>
            <w:tcW w:w="1095" w:type="dxa"/>
            <w:tcBorders>
              <w:top w:val="nil"/>
              <w:left w:val="nil"/>
              <w:bottom w:val="nil"/>
              <w:right w:val="nil"/>
            </w:tcBorders>
            <w:shd w:val="clear" w:color="auto" w:fill="auto"/>
            <w:noWrap/>
            <w:vAlign w:val="center"/>
          </w:tcPr>
          <w:p w14:paraId="261FA04F"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605107</w:t>
            </w:r>
          </w:p>
        </w:tc>
        <w:tc>
          <w:tcPr>
            <w:tcW w:w="695" w:type="dxa"/>
            <w:gridSpan w:val="2"/>
            <w:tcBorders>
              <w:top w:val="nil"/>
              <w:left w:val="nil"/>
              <w:bottom w:val="nil"/>
              <w:right w:val="nil"/>
            </w:tcBorders>
            <w:shd w:val="clear" w:color="auto" w:fill="auto"/>
            <w:noWrap/>
            <w:vAlign w:val="center"/>
          </w:tcPr>
          <w:p w14:paraId="2655CD6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44B5553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7B93CBD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6FFEF5C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2327C00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810" w:type="dxa"/>
            <w:gridSpan w:val="2"/>
            <w:tcBorders>
              <w:top w:val="nil"/>
              <w:left w:val="nil"/>
              <w:bottom w:val="nil"/>
              <w:right w:val="nil"/>
            </w:tcBorders>
            <w:shd w:val="clear" w:color="auto" w:fill="auto"/>
            <w:noWrap/>
            <w:vAlign w:val="center"/>
          </w:tcPr>
          <w:p w14:paraId="46FE228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1E7EB2E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7DA18A4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3941A6A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714790FB" w14:textId="77777777">
        <w:trPr>
          <w:trHeight w:val="300"/>
        </w:trPr>
        <w:tc>
          <w:tcPr>
            <w:tcW w:w="1095" w:type="dxa"/>
            <w:tcBorders>
              <w:top w:val="nil"/>
              <w:left w:val="nil"/>
              <w:bottom w:val="nil"/>
              <w:right w:val="nil"/>
            </w:tcBorders>
            <w:shd w:val="clear" w:color="auto" w:fill="auto"/>
            <w:noWrap/>
            <w:vAlign w:val="center"/>
          </w:tcPr>
          <w:p w14:paraId="52DBFA65"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605185</w:t>
            </w:r>
          </w:p>
        </w:tc>
        <w:tc>
          <w:tcPr>
            <w:tcW w:w="695" w:type="dxa"/>
            <w:gridSpan w:val="2"/>
            <w:tcBorders>
              <w:top w:val="nil"/>
              <w:left w:val="nil"/>
              <w:bottom w:val="nil"/>
              <w:right w:val="nil"/>
            </w:tcBorders>
            <w:shd w:val="clear" w:color="auto" w:fill="auto"/>
            <w:noWrap/>
            <w:vAlign w:val="center"/>
          </w:tcPr>
          <w:p w14:paraId="5C21D7F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196738C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27FA3BE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45D7FDC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0A30A43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810" w:type="dxa"/>
            <w:gridSpan w:val="2"/>
            <w:tcBorders>
              <w:top w:val="nil"/>
              <w:left w:val="nil"/>
              <w:bottom w:val="nil"/>
              <w:right w:val="nil"/>
            </w:tcBorders>
            <w:shd w:val="clear" w:color="auto" w:fill="auto"/>
            <w:noWrap/>
            <w:vAlign w:val="center"/>
          </w:tcPr>
          <w:p w14:paraId="0718F72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63CD46F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552932D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2891827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016A9D6E" w14:textId="77777777">
        <w:trPr>
          <w:trHeight w:val="300"/>
        </w:trPr>
        <w:tc>
          <w:tcPr>
            <w:tcW w:w="1095" w:type="dxa"/>
            <w:tcBorders>
              <w:top w:val="nil"/>
              <w:left w:val="nil"/>
              <w:bottom w:val="nil"/>
              <w:right w:val="nil"/>
            </w:tcBorders>
            <w:shd w:val="clear" w:color="auto" w:fill="auto"/>
            <w:noWrap/>
            <w:vAlign w:val="center"/>
          </w:tcPr>
          <w:p w14:paraId="6191E764"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605188</w:t>
            </w:r>
          </w:p>
        </w:tc>
        <w:tc>
          <w:tcPr>
            <w:tcW w:w="695" w:type="dxa"/>
            <w:gridSpan w:val="2"/>
            <w:tcBorders>
              <w:top w:val="nil"/>
              <w:left w:val="nil"/>
              <w:bottom w:val="nil"/>
              <w:right w:val="nil"/>
            </w:tcBorders>
            <w:shd w:val="clear" w:color="auto" w:fill="auto"/>
            <w:noWrap/>
            <w:vAlign w:val="center"/>
          </w:tcPr>
          <w:p w14:paraId="3566CB0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4388CF3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7282903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15E2F43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3EBF5C8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810" w:type="dxa"/>
            <w:gridSpan w:val="2"/>
            <w:tcBorders>
              <w:top w:val="nil"/>
              <w:left w:val="nil"/>
              <w:bottom w:val="nil"/>
              <w:right w:val="nil"/>
            </w:tcBorders>
            <w:shd w:val="clear" w:color="auto" w:fill="auto"/>
            <w:noWrap/>
            <w:vAlign w:val="center"/>
          </w:tcPr>
          <w:p w14:paraId="4E4CDD7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720" w:type="dxa"/>
            <w:gridSpan w:val="2"/>
            <w:tcBorders>
              <w:top w:val="nil"/>
              <w:left w:val="nil"/>
              <w:bottom w:val="nil"/>
              <w:right w:val="nil"/>
            </w:tcBorders>
            <w:shd w:val="clear" w:color="auto" w:fill="auto"/>
            <w:noWrap/>
            <w:vAlign w:val="center"/>
          </w:tcPr>
          <w:p w14:paraId="75D8E9D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1D8F74C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238005C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01E433E1" w14:textId="77777777">
        <w:trPr>
          <w:trHeight w:val="300"/>
        </w:trPr>
        <w:tc>
          <w:tcPr>
            <w:tcW w:w="1095" w:type="dxa"/>
            <w:tcBorders>
              <w:top w:val="nil"/>
              <w:left w:val="nil"/>
              <w:bottom w:val="nil"/>
              <w:right w:val="nil"/>
            </w:tcBorders>
            <w:shd w:val="clear" w:color="auto" w:fill="auto"/>
            <w:noWrap/>
            <w:vAlign w:val="center"/>
          </w:tcPr>
          <w:p w14:paraId="72263B48"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605245</w:t>
            </w:r>
          </w:p>
        </w:tc>
        <w:tc>
          <w:tcPr>
            <w:tcW w:w="695" w:type="dxa"/>
            <w:gridSpan w:val="2"/>
            <w:tcBorders>
              <w:top w:val="nil"/>
              <w:left w:val="nil"/>
              <w:bottom w:val="nil"/>
              <w:right w:val="nil"/>
            </w:tcBorders>
            <w:shd w:val="clear" w:color="auto" w:fill="auto"/>
            <w:noWrap/>
            <w:vAlign w:val="center"/>
          </w:tcPr>
          <w:p w14:paraId="3FBD2D7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5785503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3062699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4A791D5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2366A25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810" w:type="dxa"/>
            <w:gridSpan w:val="2"/>
            <w:tcBorders>
              <w:top w:val="nil"/>
              <w:left w:val="nil"/>
              <w:bottom w:val="nil"/>
              <w:right w:val="nil"/>
            </w:tcBorders>
            <w:shd w:val="clear" w:color="auto" w:fill="auto"/>
            <w:noWrap/>
            <w:vAlign w:val="center"/>
          </w:tcPr>
          <w:p w14:paraId="336F9FE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5C55494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4EE876F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4728C39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4B89A2B8" w14:textId="77777777">
        <w:trPr>
          <w:trHeight w:val="300"/>
        </w:trPr>
        <w:tc>
          <w:tcPr>
            <w:tcW w:w="1095" w:type="dxa"/>
            <w:tcBorders>
              <w:top w:val="nil"/>
              <w:left w:val="nil"/>
              <w:bottom w:val="nil"/>
              <w:right w:val="nil"/>
            </w:tcBorders>
            <w:shd w:val="clear" w:color="auto" w:fill="auto"/>
            <w:noWrap/>
            <w:vAlign w:val="center"/>
          </w:tcPr>
          <w:p w14:paraId="2AA6DECF"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605317</w:t>
            </w:r>
          </w:p>
        </w:tc>
        <w:tc>
          <w:tcPr>
            <w:tcW w:w="695" w:type="dxa"/>
            <w:gridSpan w:val="2"/>
            <w:tcBorders>
              <w:top w:val="nil"/>
              <w:left w:val="nil"/>
              <w:bottom w:val="nil"/>
              <w:right w:val="nil"/>
            </w:tcBorders>
            <w:shd w:val="clear" w:color="auto" w:fill="auto"/>
            <w:noWrap/>
            <w:vAlign w:val="center"/>
          </w:tcPr>
          <w:p w14:paraId="5EBE7B2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4C874A6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7D3D427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322B467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413B137B"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810" w:type="dxa"/>
            <w:gridSpan w:val="2"/>
            <w:tcBorders>
              <w:top w:val="nil"/>
              <w:left w:val="nil"/>
              <w:bottom w:val="nil"/>
              <w:right w:val="nil"/>
            </w:tcBorders>
            <w:shd w:val="clear" w:color="auto" w:fill="auto"/>
            <w:noWrap/>
            <w:vAlign w:val="center"/>
          </w:tcPr>
          <w:p w14:paraId="12671DC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18EDB80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72B8C2F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351D992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5A8B5D62" w14:textId="77777777">
        <w:trPr>
          <w:trHeight w:val="300"/>
        </w:trPr>
        <w:tc>
          <w:tcPr>
            <w:tcW w:w="1095" w:type="dxa"/>
            <w:tcBorders>
              <w:top w:val="nil"/>
              <w:left w:val="nil"/>
              <w:bottom w:val="nil"/>
              <w:right w:val="nil"/>
            </w:tcBorders>
            <w:shd w:val="clear" w:color="auto" w:fill="auto"/>
            <w:noWrap/>
            <w:vAlign w:val="center"/>
          </w:tcPr>
          <w:p w14:paraId="7A344B1A"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611927</w:t>
            </w:r>
          </w:p>
        </w:tc>
        <w:tc>
          <w:tcPr>
            <w:tcW w:w="695" w:type="dxa"/>
            <w:gridSpan w:val="2"/>
            <w:tcBorders>
              <w:top w:val="nil"/>
              <w:left w:val="nil"/>
              <w:bottom w:val="nil"/>
              <w:right w:val="nil"/>
            </w:tcBorders>
            <w:shd w:val="clear" w:color="auto" w:fill="auto"/>
            <w:noWrap/>
            <w:vAlign w:val="center"/>
          </w:tcPr>
          <w:p w14:paraId="4332119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72DAA6E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31</w:t>
            </w:r>
          </w:p>
        </w:tc>
        <w:tc>
          <w:tcPr>
            <w:tcW w:w="720" w:type="dxa"/>
            <w:gridSpan w:val="2"/>
            <w:tcBorders>
              <w:top w:val="nil"/>
              <w:left w:val="nil"/>
              <w:bottom w:val="nil"/>
              <w:right w:val="nil"/>
            </w:tcBorders>
            <w:shd w:val="clear" w:color="auto" w:fill="auto"/>
            <w:noWrap/>
            <w:vAlign w:val="center"/>
          </w:tcPr>
          <w:p w14:paraId="4941B0D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782A793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1079A4B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810" w:type="dxa"/>
            <w:gridSpan w:val="2"/>
            <w:tcBorders>
              <w:top w:val="nil"/>
              <w:left w:val="nil"/>
              <w:bottom w:val="nil"/>
              <w:right w:val="nil"/>
            </w:tcBorders>
            <w:shd w:val="clear" w:color="auto" w:fill="auto"/>
            <w:noWrap/>
            <w:vAlign w:val="center"/>
          </w:tcPr>
          <w:p w14:paraId="25B03FF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7592D7D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1D706A7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7CB22D9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54B67504" w14:textId="77777777">
        <w:trPr>
          <w:trHeight w:val="300"/>
        </w:trPr>
        <w:tc>
          <w:tcPr>
            <w:tcW w:w="1095" w:type="dxa"/>
            <w:tcBorders>
              <w:top w:val="nil"/>
              <w:left w:val="nil"/>
              <w:bottom w:val="nil"/>
              <w:right w:val="nil"/>
            </w:tcBorders>
            <w:shd w:val="clear" w:color="auto" w:fill="auto"/>
            <w:noWrap/>
            <w:vAlign w:val="center"/>
          </w:tcPr>
          <w:p w14:paraId="2F8A518B"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604924</w:t>
            </w:r>
          </w:p>
        </w:tc>
        <w:tc>
          <w:tcPr>
            <w:tcW w:w="695" w:type="dxa"/>
            <w:gridSpan w:val="2"/>
            <w:tcBorders>
              <w:top w:val="nil"/>
              <w:left w:val="nil"/>
              <w:bottom w:val="nil"/>
              <w:right w:val="nil"/>
            </w:tcBorders>
            <w:shd w:val="clear" w:color="auto" w:fill="auto"/>
            <w:noWrap/>
            <w:vAlign w:val="center"/>
          </w:tcPr>
          <w:p w14:paraId="68670C4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544EBDE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6BD85D5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6682FB8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49F820D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810" w:type="dxa"/>
            <w:gridSpan w:val="2"/>
            <w:tcBorders>
              <w:top w:val="nil"/>
              <w:left w:val="nil"/>
              <w:bottom w:val="nil"/>
              <w:right w:val="nil"/>
            </w:tcBorders>
            <w:shd w:val="clear" w:color="auto" w:fill="auto"/>
            <w:noWrap/>
            <w:vAlign w:val="center"/>
          </w:tcPr>
          <w:p w14:paraId="4F0FC34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720" w:type="dxa"/>
            <w:gridSpan w:val="2"/>
            <w:tcBorders>
              <w:top w:val="nil"/>
              <w:left w:val="nil"/>
              <w:bottom w:val="nil"/>
              <w:right w:val="nil"/>
            </w:tcBorders>
            <w:shd w:val="clear" w:color="auto" w:fill="auto"/>
            <w:noWrap/>
            <w:vAlign w:val="center"/>
          </w:tcPr>
          <w:p w14:paraId="2AC41E7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40D2801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6689EF8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r>
      <w:tr w:rsidR="00672ADE" w:rsidRPr="00615E63" w14:paraId="421BBFD6" w14:textId="77777777">
        <w:trPr>
          <w:trHeight w:val="300"/>
        </w:trPr>
        <w:tc>
          <w:tcPr>
            <w:tcW w:w="1095" w:type="dxa"/>
            <w:tcBorders>
              <w:top w:val="nil"/>
              <w:left w:val="nil"/>
              <w:bottom w:val="nil"/>
              <w:right w:val="nil"/>
            </w:tcBorders>
            <w:shd w:val="clear" w:color="auto" w:fill="auto"/>
            <w:noWrap/>
            <w:vAlign w:val="center"/>
          </w:tcPr>
          <w:p w14:paraId="76B40107"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604981</w:t>
            </w:r>
          </w:p>
        </w:tc>
        <w:tc>
          <w:tcPr>
            <w:tcW w:w="695" w:type="dxa"/>
            <w:gridSpan w:val="2"/>
            <w:tcBorders>
              <w:top w:val="nil"/>
              <w:left w:val="nil"/>
              <w:bottom w:val="nil"/>
              <w:right w:val="nil"/>
            </w:tcBorders>
            <w:shd w:val="clear" w:color="auto" w:fill="auto"/>
            <w:noWrap/>
            <w:vAlign w:val="center"/>
          </w:tcPr>
          <w:p w14:paraId="72985CE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5A320C2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 xml:space="preserve">; </w:t>
            </w:r>
          </w:p>
        </w:tc>
        <w:tc>
          <w:tcPr>
            <w:tcW w:w="720" w:type="dxa"/>
            <w:gridSpan w:val="2"/>
            <w:tcBorders>
              <w:top w:val="nil"/>
              <w:left w:val="nil"/>
              <w:bottom w:val="nil"/>
              <w:right w:val="nil"/>
            </w:tcBorders>
            <w:shd w:val="clear" w:color="auto" w:fill="auto"/>
            <w:noWrap/>
            <w:vAlign w:val="center"/>
          </w:tcPr>
          <w:p w14:paraId="4D09DB9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0E3AD18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01850A6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0;3</w:t>
            </w:r>
          </w:p>
        </w:tc>
        <w:tc>
          <w:tcPr>
            <w:tcW w:w="810" w:type="dxa"/>
            <w:gridSpan w:val="2"/>
            <w:tcBorders>
              <w:top w:val="nil"/>
              <w:left w:val="nil"/>
              <w:bottom w:val="nil"/>
              <w:right w:val="nil"/>
            </w:tcBorders>
            <w:shd w:val="clear" w:color="auto" w:fill="auto"/>
            <w:noWrap/>
            <w:vAlign w:val="center"/>
          </w:tcPr>
          <w:p w14:paraId="67EDBE0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26A008D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6480979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34447A7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r>
      <w:tr w:rsidR="00672ADE" w:rsidRPr="00615E63" w14:paraId="5C786ACB" w14:textId="77777777">
        <w:trPr>
          <w:trHeight w:val="300"/>
        </w:trPr>
        <w:tc>
          <w:tcPr>
            <w:tcW w:w="1095" w:type="dxa"/>
            <w:tcBorders>
              <w:top w:val="nil"/>
              <w:left w:val="nil"/>
              <w:bottom w:val="nil"/>
              <w:right w:val="nil"/>
            </w:tcBorders>
            <w:shd w:val="clear" w:color="auto" w:fill="auto"/>
            <w:noWrap/>
            <w:vAlign w:val="center"/>
          </w:tcPr>
          <w:p w14:paraId="3D9B57F3"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604986</w:t>
            </w:r>
          </w:p>
        </w:tc>
        <w:tc>
          <w:tcPr>
            <w:tcW w:w="695" w:type="dxa"/>
            <w:gridSpan w:val="2"/>
            <w:tcBorders>
              <w:top w:val="nil"/>
              <w:left w:val="nil"/>
              <w:bottom w:val="nil"/>
              <w:right w:val="nil"/>
            </w:tcBorders>
            <w:shd w:val="clear" w:color="auto" w:fill="auto"/>
            <w:noWrap/>
            <w:vAlign w:val="center"/>
          </w:tcPr>
          <w:p w14:paraId="0B89CBA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4055F53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3CAC55DB"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2CN</w:t>
            </w:r>
          </w:p>
        </w:tc>
        <w:tc>
          <w:tcPr>
            <w:tcW w:w="720" w:type="dxa"/>
            <w:gridSpan w:val="2"/>
            <w:tcBorders>
              <w:top w:val="nil"/>
              <w:left w:val="nil"/>
              <w:bottom w:val="nil"/>
              <w:right w:val="nil"/>
            </w:tcBorders>
            <w:shd w:val="clear" w:color="auto" w:fill="auto"/>
            <w:noWrap/>
            <w:vAlign w:val="center"/>
          </w:tcPr>
          <w:p w14:paraId="3A66927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1N/3</w:t>
            </w:r>
          </w:p>
        </w:tc>
        <w:tc>
          <w:tcPr>
            <w:tcW w:w="720" w:type="dxa"/>
            <w:gridSpan w:val="2"/>
            <w:tcBorders>
              <w:top w:val="nil"/>
              <w:left w:val="nil"/>
              <w:bottom w:val="nil"/>
              <w:right w:val="nil"/>
            </w:tcBorders>
            <w:shd w:val="clear" w:color="auto" w:fill="auto"/>
            <w:noWrap/>
            <w:vAlign w:val="center"/>
          </w:tcPr>
          <w:p w14:paraId="0C0DCC4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1C</w:t>
            </w:r>
          </w:p>
        </w:tc>
        <w:tc>
          <w:tcPr>
            <w:tcW w:w="810" w:type="dxa"/>
            <w:gridSpan w:val="2"/>
            <w:tcBorders>
              <w:top w:val="nil"/>
              <w:left w:val="nil"/>
              <w:bottom w:val="nil"/>
              <w:right w:val="nil"/>
            </w:tcBorders>
            <w:shd w:val="clear" w:color="auto" w:fill="auto"/>
            <w:noWrap/>
            <w:vAlign w:val="center"/>
          </w:tcPr>
          <w:p w14:paraId="0861981B"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2-C/3</w:t>
            </w:r>
          </w:p>
        </w:tc>
        <w:tc>
          <w:tcPr>
            <w:tcW w:w="720" w:type="dxa"/>
            <w:gridSpan w:val="2"/>
            <w:tcBorders>
              <w:top w:val="nil"/>
              <w:left w:val="nil"/>
              <w:bottom w:val="nil"/>
              <w:right w:val="nil"/>
            </w:tcBorders>
            <w:shd w:val="clear" w:color="auto" w:fill="auto"/>
            <w:noWrap/>
            <w:vAlign w:val="center"/>
          </w:tcPr>
          <w:p w14:paraId="23150A0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1C</w:t>
            </w:r>
          </w:p>
        </w:tc>
        <w:tc>
          <w:tcPr>
            <w:tcW w:w="720" w:type="dxa"/>
            <w:gridSpan w:val="2"/>
            <w:tcBorders>
              <w:top w:val="nil"/>
              <w:left w:val="nil"/>
              <w:bottom w:val="nil"/>
              <w:right w:val="nil"/>
            </w:tcBorders>
            <w:shd w:val="clear" w:color="auto" w:fill="auto"/>
            <w:noWrap/>
            <w:vAlign w:val="center"/>
          </w:tcPr>
          <w:p w14:paraId="792E1CDB"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2-/;1</w:t>
            </w:r>
          </w:p>
        </w:tc>
        <w:tc>
          <w:tcPr>
            <w:tcW w:w="720" w:type="dxa"/>
            <w:gridSpan w:val="2"/>
            <w:tcBorders>
              <w:top w:val="nil"/>
              <w:left w:val="nil"/>
              <w:bottom w:val="nil"/>
              <w:right w:val="nil"/>
            </w:tcBorders>
            <w:shd w:val="clear" w:color="auto" w:fill="auto"/>
            <w:noWrap/>
            <w:vAlign w:val="center"/>
          </w:tcPr>
          <w:p w14:paraId="791602D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2-CN</w:t>
            </w:r>
          </w:p>
        </w:tc>
      </w:tr>
      <w:tr w:rsidR="00672ADE" w:rsidRPr="00615E63" w14:paraId="7B9191DD" w14:textId="77777777">
        <w:trPr>
          <w:trHeight w:val="300"/>
        </w:trPr>
        <w:tc>
          <w:tcPr>
            <w:tcW w:w="1095" w:type="dxa"/>
            <w:tcBorders>
              <w:top w:val="nil"/>
              <w:left w:val="nil"/>
              <w:bottom w:val="nil"/>
              <w:right w:val="nil"/>
            </w:tcBorders>
            <w:shd w:val="clear" w:color="auto" w:fill="auto"/>
            <w:noWrap/>
            <w:vAlign w:val="center"/>
          </w:tcPr>
          <w:p w14:paraId="12A5C27E"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605103</w:t>
            </w:r>
          </w:p>
        </w:tc>
        <w:tc>
          <w:tcPr>
            <w:tcW w:w="695" w:type="dxa"/>
            <w:gridSpan w:val="2"/>
            <w:tcBorders>
              <w:top w:val="nil"/>
              <w:left w:val="nil"/>
              <w:bottom w:val="nil"/>
              <w:right w:val="nil"/>
            </w:tcBorders>
            <w:shd w:val="clear" w:color="auto" w:fill="auto"/>
            <w:noWrap/>
            <w:vAlign w:val="center"/>
          </w:tcPr>
          <w:p w14:paraId="7C231FF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6A8DDF1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5FB403D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180344F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5078872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810" w:type="dxa"/>
            <w:gridSpan w:val="2"/>
            <w:tcBorders>
              <w:top w:val="nil"/>
              <w:left w:val="nil"/>
              <w:bottom w:val="nil"/>
              <w:right w:val="nil"/>
            </w:tcBorders>
            <w:shd w:val="clear" w:color="auto" w:fill="auto"/>
            <w:noWrap/>
            <w:vAlign w:val="center"/>
          </w:tcPr>
          <w:p w14:paraId="3AE4AB9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7197BF4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6593126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563648B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r>
      <w:tr w:rsidR="00672ADE" w:rsidRPr="00615E63" w14:paraId="0F1953AB" w14:textId="77777777">
        <w:trPr>
          <w:trHeight w:val="300"/>
        </w:trPr>
        <w:tc>
          <w:tcPr>
            <w:tcW w:w="1095" w:type="dxa"/>
            <w:tcBorders>
              <w:top w:val="nil"/>
              <w:left w:val="nil"/>
              <w:bottom w:val="nil"/>
              <w:right w:val="nil"/>
            </w:tcBorders>
            <w:shd w:val="clear" w:color="auto" w:fill="auto"/>
            <w:noWrap/>
            <w:vAlign w:val="center"/>
          </w:tcPr>
          <w:p w14:paraId="1A95BA42"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605132</w:t>
            </w:r>
          </w:p>
        </w:tc>
        <w:tc>
          <w:tcPr>
            <w:tcW w:w="695" w:type="dxa"/>
            <w:gridSpan w:val="2"/>
            <w:tcBorders>
              <w:top w:val="nil"/>
              <w:left w:val="nil"/>
              <w:bottom w:val="nil"/>
              <w:right w:val="nil"/>
            </w:tcBorders>
            <w:shd w:val="clear" w:color="auto" w:fill="auto"/>
            <w:noWrap/>
            <w:vAlign w:val="center"/>
          </w:tcPr>
          <w:p w14:paraId="7D1729E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7CAF580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 xml:space="preserve">0; </w:t>
            </w:r>
          </w:p>
        </w:tc>
        <w:tc>
          <w:tcPr>
            <w:tcW w:w="720" w:type="dxa"/>
            <w:gridSpan w:val="2"/>
            <w:tcBorders>
              <w:top w:val="nil"/>
              <w:left w:val="nil"/>
              <w:bottom w:val="nil"/>
              <w:right w:val="nil"/>
            </w:tcBorders>
            <w:shd w:val="clear" w:color="auto" w:fill="auto"/>
            <w:noWrap/>
            <w:vAlign w:val="center"/>
          </w:tcPr>
          <w:p w14:paraId="6DD1384B"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0E698C2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720" w:type="dxa"/>
            <w:gridSpan w:val="2"/>
            <w:tcBorders>
              <w:top w:val="nil"/>
              <w:left w:val="nil"/>
              <w:bottom w:val="nil"/>
              <w:right w:val="nil"/>
            </w:tcBorders>
            <w:shd w:val="clear" w:color="auto" w:fill="auto"/>
            <w:noWrap/>
            <w:vAlign w:val="center"/>
          </w:tcPr>
          <w:p w14:paraId="0232BE9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810" w:type="dxa"/>
            <w:gridSpan w:val="2"/>
            <w:tcBorders>
              <w:top w:val="nil"/>
              <w:left w:val="nil"/>
              <w:bottom w:val="nil"/>
              <w:right w:val="nil"/>
            </w:tcBorders>
            <w:shd w:val="clear" w:color="auto" w:fill="auto"/>
            <w:noWrap/>
            <w:vAlign w:val="center"/>
          </w:tcPr>
          <w:p w14:paraId="6FC5609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02178F9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5CECAC0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7E90ABB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r>
      <w:tr w:rsidR="00672ADE" w:rsidRPr="00615E63" w14:paraId="035C1C70" w14:textId="77777777">
        <w:trPr>
          <w:trHeight w:val="300"/>
        </w:trPr>
        <w:tc>
          <w:tcPr>
            <w:tcW w:w="1095" w:type="dxa"/>
            <w:tcBorders>
              <w:top w:val="nil"/>
              <w:left w:val="nil"/>
              <w:bottom w:val="nil"/>
              <w:right w:val="nil"/>
            </w:tcBorders>
            <w:shd w:val="clear" w:color="auto" w:fill="auto"/>
            <w:noWrap/>
            <w:vAlign w:val="center"/>
          </w:tcPr>
          <w:p w14:paraId="59AB9113"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611887</w:t>
            </w:r>
          </w:p>
        </w:tc>
        <w:tc>
          <w:tcPr>
            <w:tcW w:w="695" w:type="dxa"/>
            <w:gridSpan w:val="2"/>
            <w:tcBorders>
              <w:top w:val="nil"/>
              <w:left w:val="nil"/>
              <w:bottom w:val="nil"/>
              <w:right w:val="nil"/>
            </w:tcBorders>
            <w:shd w:val="clear" w:color="auto" w:fill="auto"/>
            <w:noWrap/>
            <w:vAlign w:val="center"/>
          </w:tcPr>
          <w:p w14:paraId="25E96A7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06A5DB3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0/1;/3</w:t>
            </w:r>
          </w:p>
        </w:tc>
        <w:tc>
          <w:tcPr>
            <w:tcW w:w="720" w:type="dxa"/>
            <w:gridSpan w:val="2"/>
            <w:tcBorders>
              <w:top w:val="nil"/>
              <w:left w:val="nil"/>
              <w:bottom w:val="nil"/>
              <w:right w:val="nil"/>
            </w:tcBorders>
            <w:shd w:val="clear" w:color="auto" w:fill="auto"/>
            <w:noWrap/>
            <w:vAlign w:val="center"/>
          </w:tcPr>
          <w:p w14:paraId="23D7256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0FC3574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0;/3-</w:t>
            </w:r>
          </w:p>
        </w:tc>
        <w:tc>
          <w:tcPr>
            <w:tcW w:w="720" w:type="dxa"/>
            <w:gridSpan w:val="2"/>
            <w:tcBorders>
              <w:top w:val="nil"/>
              <w:left w:val="nil"/>
              <w:bottom w:val="nil"/>
              <w:right w:val="nil"/>
            </w:tcBorders>
            <w:shd w:val="clear" w:color="auto" w:fill="auto"/>
            <w:noWrap/>
            <w:vAlign w:val="center"/>
          </w:tcPr>
          <w:p w14:paraId="53F9389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810" w:type="dxa"/>
            <w:gridSpan w:val="2"/>
            <w:tcBorders>
              <w:top w:val="nil"/>
              <w:left w:val="nil"/>
              <w:bottom w:val="nil"/>
              <w:right w:val="nil"/>
            </w:tcBorders>
            <w:shd w:val="clear" w:color="auto" w:fill="auto"/>
            <w:noWrap/>
            <w:vAlign w:val="center"/>
          </w:tcPr>
          <w:p w14:paraId="1AFC7F8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63B517E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0;/1;</w:t>
            </w:r>
          </w:p>
        </w:tc>
        <w:tc>
          <w:tcPr>
            <w:tcW w:w="720" w:type="dxa"/>
            <w:gridSpan w:val="2"/>
            <w:tcBorders>
              <w:top w:val="nil"/>
              <w:left w:val="nil"/>
              <w:bottom w:val="nil"/>
              <w:right w:val="nil"/>
            </w:tcBorders>
            <w:shd w:val="clear" w:color="auto" w:fill="auto"/>
            <w:noWrap/>
            <w:vAlign w:val="center"/>
          </w:tcPr>
          <w:p w14:paraId="356241F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158AA80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r>
      <w:tr w:rsidR="00672ADE" w:rsidRPr="00615E63" w14:paraId="7FB0C0EE" w14:textId="77777777">
        <w:trPr>
          <w:trHeight w:val="300"/>
        </w:trPr>
        <w:tc>
          <w:tcPr>
            <w:tcW w:w="1095" w:type="dxa"/>
            <w:tcBorders>
              <w:top w:val="nil"/>
              <w:left w:val="nil"/>
              <w:bottom w:val="nil"/>
              <w:right w:val="nil"/>
            </w:tcBorders>
            <w:shd w:val="clear" w:color="auto" w:fill="auto"/>
            <w:noWrap/>
            <w:vAlign w:val="center"/>
          </w:tcPr>
          <w:p w14:paraId="7FBBA1A4"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611899</w:t>
            </w:r>
          </w:p>
        </w:tc>
        <w:tc>
          <w:tcPr>
            <w:tcW w:w="695" w:type="dxa"/>
            <w:gridSpan w:val="2"/>
            <w:tcBorders>
              <w:top w:val="nil"/>
              <w:left w:val="nil"/>
              <w:bottom w:val="nil"/>
              <w:right w:val="nil"/>
            </w:tcBorders>
            <w:shd w:val="clear" w:color="auto" w:fill="auto"/>
            <w:noWrap/>
            <w:vAlign w:val="center"/>
          </w:tcPr>
          <w:p w14:paraId="5C35102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7ABA9B6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 xml:space="preserve">2- </w:t>
            </w:r>
          </w:p>
        </w:tc>
        <w:tc>
          <w:tcPr>
            <w:tcW w:w="720" w:type="dxa"/>
            <w:gridSpan w:val="2"/>
            <w:tcBorders>
              <w:top w:val="nil"/>
              <w:left w:val="nil"/>
              <w:bottom w:val="nil"/>
              <w:right w:val="nil"/>
            </w:tcBorders>
            <w:shd w:val="clear" w:color="auto" w:fill="auto"/>
            <w:noWrap/>
            <w:vAlign w:val="center"/>
          </w:tcPr>
          <w:p w14:paraId="63E9F2A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210EB7E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1;N</w:t>
            </w:r>
          </w:p>
        </w:tc>
        <w:tc>
          <w:tcPr>
            <w:tcW w:w="720" w:type="dxa"/>
            <w:gridSpan w:val="2"/>
            <w:tcBorders>
              <w:top w:val="nil"/>
              <w:left w:val="nil"/>
              <w:bottom w:val="nil"/>
              <w:right w:val="nil"/>
            </w:tcBorders>
            <w:shd w:val="clear" w:color="auto" w:fill="auto"/>
            <w:noWrap/>
            <w:vAlign w:val="center"/>
          </w:tcPr>
          <w:p w14:paraId="4CB2CEF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810" w:type="dxa"/>
            <w:gridSpan w:val="2"/>
            <w:tcBorders>
              <w:top w:val="nil"/>
              <w:left w:val="nil"/>
              <w:bottom w:val="nil"/>
              <w:right w:val="nil"/>
            </w:tcBorders>
            <w:shd w:val="clear" w:color="auto" w:fill="auto"/>
            <w:noWrap/>
            <w:vAlign w:val="center"/>
          </w:tcPr>
          <w:p w14:paraId="02BAF21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58E50DD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2-C</w:t>
            </w:r>
          </w:p>
        </w:tc>
        <w:tc>
          <w:tcPr>
            <w:tcW w:w="720" w:type="dxa"/>
            <w:gridSpan w:val="2"/>
            <w:tcBorders>
              <w:top w:val="nil"/>
              <w:left w:val="nil"/>
              <w:bottom w:val="nil"/>
              <w:right w:val="nil"/>
            </w:tcBorders>
            <w:shd w:val="clear" w:color="auto" w:fill="auto"/>
            <w:noWrap/>
            <w:vAlign w:val="center"/>
          </w:tcPr>
          <w:p w14:paraId="66514D5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58102D90"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181F2047" w14:textId="77777777">
        <w:trPr>
          <w:trHeight w:val="300"/>
        </w:trPr>
        <w:tc>
          <w:tcPr>
            <w:tcW w:w="1095" w:type="dxa"/>
            <w:tcBorders>
              <w:top w:val="nil"/>
              <w:left w:val="nil"/>
              <w:bottom w:val="nil"/>
              <w:right w:val="nil"/>
            </w:tcBorders>
            <w:shd w:val="clear" w:color="auto" w:fill="auto"/>
            <w:noWrap/>
            <w:vAlign w:val="center"/>
          </w:tcPr>
          <w:p w14:paraId="3AE65F93"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611915</w:t>
            </w:r>
          </w:p>
        </w:tc>
        <w:tc>
          <w:tcPr>
            <w:tcW w:w="695" w:type="dxa"/>
            <w:gridSpan w:val="2"/>
            <w:tcBorders>
              <w:top w:val="nil"/>
              <w:left w:val="nil"/>
              <w:bottom w:val="nil"/>
              <w:right w:val="nil"/>
            </w:tcBorders>
            <w:shd w:val="clear" w:color="auto" w:fill="auto"/>
            <w:noWrap/>
            <w:vAlign w:val="center"/>
          </w:tcPr>
          <w:p w14:paraId="32ED60A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57A1766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 xml:space="preserve">0/1 </w:t>
            </w:r>
          </w:p>
        </w:tc>
        <w:tc>
          <w:tcPr>
            <w:tcW w:w="720" w:type="dxa"/>
            <w:gridSpan w:val="2"/>
            <w:tcBorders>
              <w:top w:val="nil"/>
              <w:left w:val="nil"/>
              <w:bottom w:val="nil"/>
              <w:right w:val="nil"/>
            </w:tcBorders>
            <w:shd w:val="clear" w:color="auto" w:fill="auto"/>
            <w:noWrap/>
            <w:vAlign w:val="center"/>
          </w:tcPr>
          <w:p w14:paraId="68482CC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;1+/0;</w:t>
            </w:r>
          </w:p>
        </w:tc>
        <w:tc>
          <w:tcPr>
            <w:tcW w:w="720" w:type="dxa"/>
            <w:gridSpan w:val="2"/>
            <w:tcBorders>
              <w:top w:val="nil"/>
              <w:left w:val="nil"/>
              <w:bottom w:val="nil"/>
              <w:right w:val="nil"/>
            </w:tcBorders>
            <w:shd w:val="clear" w:color="auto" w:fill="auto"/>
            <w:noWrap/>
            <w:vAlign w:val="center"/>
          </w:tcPr>
          <w:p w14:paraId="33EB971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700FB59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810" w:type="dxa"/>
            <w:gridSpan w:val="2"/>
            <w:tcBorders>
              <w:top w:val="nil"/>
              <w:left w:val="nil"/>
              <w:bottom w:val="nil"/>
              <w:right w:val="nil"/>
            </w:tcBorders>
            <w:shd w:val="clear" w:color="auto" w:fill="auto"/>
            <w:noWrap/>
            <w:vAlign w:val="center"/>
          </w:tcPr>
          <w:p w14:paraId="25B6BEE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6EC62B0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436DDBE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689ADD0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r>
      <w:tr w:rsidR="00672ADE" w:rsidRPr="00615E63" w14:paraId="4BAAE949" w14:textId="77777777">
        <w:trPr>
          <w:trHeight w:val="300"/>
        </w:trPr>
        <w:tc>
          <w:tcPr>
            <w:tcW w:w="1095" w:type="dxa"/>
            <w:tcBorders>
              <w:top w:val="nil"/>
              <w:left w:val="nil"/>
              <w:bottom w:val="nil"/>
              <w:right w:val="nil"/>
            </w:tcBorders>
            <w:shd w:val="clear" w:color="auto" w:fill="auto"/>
            <w:noWrap/>
            <w:vAlign w:val="center"/>
          </w:tcPr>
          <w:p w14:paraId="7D26147D"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611932</w:t>
            </w:r>
          </w:p>
        </w:tc>
        <w:tc>
          <w:tcPr>
            <w:tcW w:w="695" w:type="dxa"/>
            <w:gridSpan w:val="2"/>
            <w:tcBorders>
              <w:top w:val="nil"/>
              <w:left w:val="nil"/>
              <w:bottom w:val="nil"/>
              <w:right w:val="nil"/>
            </w:tcBorders>
            <w:shd w:val="clear" w:color="auto" w:fill="auto"/>
            <w:noWrap/>
            <w:vAlign w:val="center"/>
          </w:tcPr>
          <w:p w14:paraId="38ECF14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74F1F46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 xml:space="preserve">; </w:t>
            </w:r>
          </w:p>
        </w:tc>
        <w:tc>
          <w:tcPr>
            <w:tcW w:w="720" w:type="dxa"/>
            <w:gridSpan w:val="2"/>
            <w:tcBorders>
              <w:top w:val="nil"/>
              <w:left w:val="nil"/>
              <w:bottom w:val="nil"/>
              <w:right w:val="nil"/>
            </w:tcBorders>
            <w:shd w:val="clear" w:color="auto" w:fill="auto"/>
            <w:noWrap/>
            <w:vAlign w:val="center"/>
          </w:tcPr>
          <w:p w14:paraId="013A270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2EF80B1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7CCE392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810" w:type="dxa"/>
            <w:gridSpan w:val="2"/>
            <w:tcBorders>
              <w:top w:val="nil"/>
              <w:left w:val="nil"/>
              <w:bottom w:val="nil"/>
              <w:right w:val="nil"/>
            </w:tcBorders>
            <w:shd w:val="clear" w:color="auto" w:fill="auto"/>
            <w:noWrap/>
            <w:vAlign w:val="center"/>
          </w:tcPr>
          <w:p w14:paraId="0E72D98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670F0DB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0;</w:t>
            </w:r>
          </w:p>
        </w:tc>
        <w:tc>
          <w:tcPr>
            <w:tcW w:w="720" w:type="dxa"/>
            <w:gridSpan w:val="2"/>
            <w:tcBorders>
              <w:top w:val="nil"/>
              <w:left w:val="nil"/>
              <w:bottom w:val="nil"/>
              <w:right w:val="nil"/>
            </w:tcBorders>
            <w:shd w:val="clear" w:color="auto" w:fill="auto"/>
            <w:noWrap/>
            <w:vAlign w:val="center"/>
          </w:tcPr>
          <w:p w14:paraId="478F10B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720" w:type="dxa"/>
            <w:gridSpan w:val="2"/>
            <w:tcBorders>
              <w:top w:val="nil"/>
              <w:left w:val="nil"/>
              <w:bottom w:val="nil"/>
              <w:right w:val="nil"/>
            </w:tcBorders>
            <w:shd w:val="clear" w:color="auto" w:fill="auto"/>
            <w:noWrap/>
            <w:vAlign w:val="center"/>
          </w:tcPr>
          <w:p w14:paraId="5681C68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3EB7D348" w14:textId="77777777">
        <w:trPr>
          <w:trHeight w:val="300"/>
        </w:trPr>
        <w:tc>
          <w:tcPr>
            <w:tcW w:w="1095" w:type="dxa"/>
            <w:tcBorders>
              <w:top w:val="nil"/>
              <w:left w:val="nil"/>
              <w:bottom w:val="nil"/>
              <w:right w:val="nil"/>
            </w:tcBorders>
            <w:shd w:val="clear" w:color="auto" w:fill="auto"/>
            <w:noWrap/>
            <w:vAlign w:val="center"/>
          </w:tcPr>
          <w:p w14:paraId="76C47C18"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605079</w:t>
            </w:r>
          </w:p>
        </w:tc>
        <w:tc>
          <w:tcPr>
            <w:tcW w:w="695" w:type="dxa"/>
            <w:gridSpan w:val="2"/>
            <w:tcBorders>
              <w:top w:val="nil"/>
              <w:left w:val="nil"/>
              <w:bottom w:val="nil"/>
              <w:right w:val="nil"/>
            </w:tcBorders>
            <w:shd w:val="clear" w:color="auto" w:fill="auto"/>
            <w:noWrap/>
            <w:vAlign w:val="center"/>
          </w:tcPr>
          <w:p w14:paraId="6AD9981B"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38AD398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32</w:t>
            </w:r>
          </w:p>
        </w:tc>
        <w:tc>
          <w:tcPr>
            <w:tcW w:w="720" w:type="dxa"/>
            <w:gridSpan w:val="2"/>
            <w:tcBorders>
              <w:top w:val="nil"/>
              <w:left w:val="nil"/>
              <w:bottom w:val="nil"/>
              <w:right w:val="nil"/>
            </w:tcBorders>
            <w:shd w:val="clear" w:color="auto" w:fill="auto"/>
            <w:noWrap/>
            <w:vAlign w:val="center"/>
          </w:tcPr>
          <w:p w14:paraId="68848AF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3FD3216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21B5752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810" w:type="dxa"/>
            <w:gridSpan w:val="2"/>
            <w:tcBorders>
              <w:top w:val="nil"/>
              <w:left w:val="nil"/>
              <w:bottom w:val="nil"/>
              <w:right w:val="nil"/>
            </w:tcBorders>
            <w:shd w:val="clear" w:color="auto" w:fill="auto"/>
            <w:noWrap/>
            <w:vAlign w:val="center"/>
          </w:tcPr>
          <w:p w14:paraId="495C92B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7F74603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2E9D49D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6325DDB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r>
      <w:tr w:rsidR="00672ADE" w:rsidRPr="00615E63" w14:paraId="5DBD753D" w14:textId="77777777">
        <w:trPr>
          <w:trHeight w:val="300"/>
        </w:trPr>
        <w:tc>
          <w:tcPr>
            <w:tcW w:w="1095" w:type="dxa"/>
            <w:tcBorders>
              <w:top w:val="nil"/>
              <w:left w:val="nil"/>
              <w:bottom w:val="nil"/>
              <w:right w:val="nil"/>
            </w:tcBorders>
            <w:shd w:val="clear" w:color="auto" w:fill="auto"/>
            <w:noWrap/>
            <w:vAlign w:val="center"/>
          </w:tcPr>
          <w:p w14:paraId="2D31392A"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605321</w:t>
            </w:r>
          </w:p>
        </w:tc>
        <w:tc>
          <w:tcPr>
            <w:tcW w:w="695" w:type="dxa"/>
            <w:gridSpan w:val="2"/>
            <w:tcBorders>
              <w:top w:val="nil"/>
              <w:left w:val="nil"/>
              <w:bottom w:val="nil"/>
              <w:right w:val="nil"/>
            </w:tcBorders>
            <w:shd w:val="clear" w:color="auto" w:fill="auto"/>
            <w:noWrap/>
            <w:vAlign w:val="center"/>
          </w:tcPr>
          <w:p w14:paraId="546AC91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1FB1401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6DF55A5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7896E80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5051736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810" w:type="dxa"/>
            <w:gridSpan w:val="2"/>
            <w:tcBorders>
              <w:top w:val="nil"/>
              <w:left w:val="nil"/>
              <w:bottom w:val="nil"/>
              <w:right w:val="nil"/>
            </w:tcBorders>
            <w:shd w:val="clear" w:color="auto" w:fill="auto"/>
            <w:noWrap/>
            <w:vAlign w:val="center"/>
          </w:tcPr>
          <w:p w14:paraId="5FC5C65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41568B6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302E2D0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7681699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0AF0A598" w14:textId="77777777">
        <w:trPr>
          <w:trHeight w:val="300"/>
        </w:trPr>
        <w:tc>
          <w:tcPr>
            <w:tcW w:w="1095" w:type="dxa"/>
            <w:tcBorders>
              <w:top w:val="nil"/>
              <w:left w:val="nil"/>
              <w:bottom w:val="nil"/>
              <w:right w:val="nil"/>
            </w:tcBorders>
            <w:shd w:val="clear" w:color="auto" w:fill="auto"/>
            <w:noWrap/>
            <w:vAlign w:val="center"/>
          </w:tcPr>
          <w:p w14:paraId="484790D5"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604884</w:t>
            </w:r>
          </w:p>
        </w:tc>
        <w:tc>
          <w:tcPr>
            <w:tcW w:w="695" w:type="dxa"/>
            <w:gridSpan w:val="2"/>
            <w:tcBorders>
              <w:top w:val="nil"/>
              <w:left w:val="nil"/>
              <w:bottom w:val="nil"/>
              <w:right w:val="nil"/>
            </w:tcBorders>
            <w:shd w:val="clear" w:color="auto" w:fill="auto"/>
            <w:noWrap/>
            <w:vAlign w:val="center"/>
          </w:tcPr>
          <w:p w14:paraId="7C8C15E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2530B5DB"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58BD46E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7057176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582925A1"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810" w:type="dxa"/>
            <w:gridSpan w:val="2"/>
            <w:tcBorders>
              <w:top w:val="nil"/>
              <w:left w:val="nil"/>
              <w:bottom w:val="nil"/>
              <w:right w:val="nil"/>
            </w:tcBorders>
            <w:shd w:val="clear" w:color="auto" w:fill="auto"/>
            <w:noWrap/>
            <w:vAlign w:val="center"/>
          </w:tcPr>
          <w:p w14:paraId="3D95644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1;</w:t>
            </w:r>
          </w:p>
        </w:tc>
        <w:tc>
          <w:tcPr>
            <w:tcW w:w="720" w:type="dxa"/>
            <w:gridSpan w:val="2"/>
            <w:tcBorders>
              <w:top w:val="nil"/>
              <w:left w:val="nil"/>
              <w:bottom w:val="nil"/>
              <w:right w:val="nil"/>
            </w:tcBorders>
            <w:shd w:val="clear" w:color="auto" w:fill="auto"/>
            <w:noWrap/>
            <w:vAlign w:val="center"/>
          </w:tcPr>
          <w:p w14:paraId="2735135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720" w:type="dxa"/>
            <w:gridSpan w:val="2"/>
            <w:tcBorders>
              <w:top w:val="nil"/>
              <w:left w:val="nil"/>
              <w:bottom w:val="nil"/>
              <w:right w:val="nil"/>
            </w:tcBorders>
            <w:shd w:val="clear" w:color="auto" w:fill="auto"/>
            <w:noWrap/>
            <w:vAlign w:val="center"/>
          </w:tcPr>
          <w:p w14:paraId="3A33F41B"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720" w:type="dxa"/>
            <w:gridSpan w:val="2"/>
            <w:tcBorders>
              <w:top w:val="nil"/>
              <w:left w:val="nil"/>
              <w:bottom w:val="nil"/>
              <w:right w:val="nil"/>
            </w:tcBorders>
            <w:shd w:val="clear" w:color="auto" w:fill="auto"/>
            <w:noWrap/>
            <w:vAlign w:val="center"/>
          </w:tcPr>
          <w:p w14:paraId="7628812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7574DF8E" w14:textId="77777777">
        <w:trPr>
          <w:trHeight w:val="300"/>
        </w:trPr>
        <w:tc>
          <w:tcPr>
            <w:tcW w:w="1095" w:type="dxa"/>
            <w:tcBorders>
              <w:top w:val="nil"/>
              <w:left w:val="nil"/>
              <w:bottom w:val="nil"/>
              <w:right w:val="nil"/>
            </w:tcBorders>
            <w:shd w:val="clear" w:color="auto" w:fill="auto"/>
            <w:noWrap/>
            <w:vAlign w:val="center"/>
          </w:tcPr>
          <w:p w14:paraId="4D0D70A4"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605094</w:t>
            </w:r>
          </w:p>
        </w:tc>
        <w:tc>
          <w:tcPr>
            <w:tcW w:w="695" w:type="dxa"/>
            <w:gridSpan w:val="2"/>
            <w:tcBorders>
              <w:top w:val="nil"/>
              <w:left w:val="nil"/>
              <w:bottom w:val="nil"/>
              <w:right w:val="nil"/>
            </w:tcBorders>
            <w:shd w:val="clear" w:color="auto" w:fill="auto"/>
            <w:noWrap/>
            <w:vAlign w:val="center"/>
          </w:tcPr>
          <w:p w14:paraId="17A714C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5</w:t>
            </w:r>
          </w:p>
        </w:tc>
        <w:tc>
          <w:tcPr>
            <w:tcW w:w="720" w:type="dxa"/>
            <w:gridSpan w:val="2"/>
            <w:tcBorders>
              <w:top w:val="nil"/>
              <w:left w:val="nil"/>
              <w:bottom w:val="nil"/>
              <w:right w:val="nil"/>
            </w:tcBorders>
            <w:shd w:val="clear" w:color="auto" w:fill="auto"/>
            <w:noWrap/>
            <w:vAlign w:val="center"/>
          </w:tcPr>
          <w:p w14:paraId="7FD5D26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 xml:space="preserve">2-; </w:t>
            </w:r>
          </w:p>
        </w:tc>
        <w:tc>
          <w:tcPr>
            <w:tcW w:w="720" w:type="dxa"/>
            <w:gridSpan w:val="2"/>
            <w:tcBorders>
              <w:top w:val="nil"/>
              <w:left w:val="nil"/>
              <w:bottom w:val="nil"/>
              <w:right w:val="nil"/>
            </w:tcBorders>
            <w:shd w:val="clear" w:color="auto" w:fill="auto"/>
            <w:noWrap/>
            <w:vAlign w:val="center"/>
          </w:tcPr>
          <w:p w14:paraId="48F6137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23555F8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1D3E605D"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810" w:type="dxa"/>
            <w:gridSpan w:val="2"/>
            <w:tcBorders>
              <w:top w:val="nil"/>
              <w:left w:val="nil"/>
              <w:bottom w:val="nil"/>
              <w:right w:val="nil"/>
            </w:tcBorders>
            <w:shd w:val="clear" w:color="auto" w:fill="auto"/>
            <w:noWrap/>
            <w:vAlign w:val="center"/>
          </w:tcPr>
          <w:p w14:paraId="7D038A9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0BE9265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2+3</w:t>
            </w:r>
          </w:p>
        </w:tc>
        <w:tc>
          <w:tcPr>
            <w:tcW w:w="720" w:type="dxa"/>
            <w:gridSpan w:val="2"/>
            <w:tcBorders>
              <w:top w:val="nil"/>
              <w:left w:val="nil"/>
              <w:bottom w:val="nil"/>
              <w:right w:val="nil"/>
            </w:tcBorders>
            <w:shd w:val="clear" w:color="auto" w:fill="auto"/>
            <w:noWrap/>
            <w:vAlign w:val="center"/>
          </w:tcPr>
          <w:p w14:paraId="0A709CC5"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2/3+</w:t>
            </w:r>
          </w:p>
        </w:tc>
        <w:tc>
          <w:tcPr>
            <w:tcW w:w="720" w:type="dxa"/>
            <w:gridSpan w:val="2"/>
            <w:tcBorders>
              <w:top w:val="nil"/>
              <w:left w:val="nil"/>
              <w:bottom w:val="nil"/>
              <w:right w:val="nil"/>
            </w:tcBorders>
            <w:shd w:val="clear" w:color="auto" w:fill="auto"/>
            <w:noWrap/>
            <w:vAlign w:val="center"/>
          </w:tcPr>
          <w:p w14:paraId="1D3AD7C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2-C/3</w:t>
            </w:r>
          </w:p>
        </w:tc>
      </w:tr>
      <w:tr w:rsidR="00672ADE" w:rsidRPr="00615E63" w14:paraId="319B688B" w14:textId="77777777">
        <w:trPr>
          <w:trHeight w:val="300"/>
        </w:trPr>
        <w:tc>
          <w:tcPr>
            <w:tcW w:w="1095" w:type="dxa"/>
            <w:tcBorders>
              <w:top w:val="nil"/>
              <w:left w:val="nil"/>
              <w:bottom w:val="nil"/>
              <w:right w:val="nil"/>
            </w:tcBorders>
            <w:shd w:val="clear" w:color="auto" w:fill="auto"/>
            <w:noWrap/>
            <w:vAlign w:val="center"/>
          </w:tcPr>
          <w:p w14:paraId="1FB14ADE"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605098</w:t>
            </w:r>
          </w:p>
        </w:tc>
        <w:tc>
          <w:tcPr>
            <w:tcW w:w="695" w:type="dxa"/>
            <w:gridSpan w:val="2"/>
            <w:tcBorders>
              <w:top w:val="nil"/>
              <w:left w:val="nil"/>
              <w:bottom w:val="nil"/>
              <w:right w:val="nil"/>
            </w:tcBorders>
            <w:shd w:val="clear" w:color="auto" w:fill="auto"/>
            <w:noWrap/>
            <w:vAlign w:val="center"/>
          </w:tcPr>
          <w:p w14:paraId="6F91D8E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6</w:t>
            </w:r>
          </w:p>
        </w:tc>
        <w:tc>
          <w:tcPr>
            <w:tcW w:w="720" w:type="dxa"/>
            <w:gridSpan w:val="2"/>
            <w:tcBorders>
              <w:top w:val="nil"/>
              <w:left w:val="nil"/>
              <w:bottom w:val="nil"/>
              <w:right w:val="nil"/>
            </w:tcBorders>
            <w:shd w:val="clear" w:color="auto" w:fill="auto"/>
            <w:noWrap/>
            <w:vAlign w:val="center"/>
          </w:tcPr>
          <w:p w14:paraId="493BD15E"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 xml:space="preserve">2;C </w:t>
            </w:r>
          </w:p>
        </w:tc>
        <w:tc>
          <w:tcPr>
            <w:tcW w:w="720" w:type="dxa"/>
            <w:gridSpan w:val="2"/>
            <w:tcBorders>
              <w:top w:val="nil"/>
              <w:left w:val="nil"/>
              <w:bottom w:val="nil"/>
              <w:right w:val="nil"/>
            </w:tcBorders>
            <w:shd w:val="clear" w:color="auto" w:fill="auto"/>
            <w:noWrap/>
            <w:vAlign w:val="center"/>
          </w:tcPr>
          <w:p w14:paraId="16DBD1E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0A103AB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2BA9A0B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810" w:type="dxa"/>
            <w:gridSpan w:val="2"/>
            <w:tcBorders>
              <w:top w:val="nil"/>
              <w:left w:val="nil"/>
              <w:bottom w:val="nil"/>
              <w:right w:val="nil"/>
            </w:tcBorders>
            <w:shd w:val="clear" w:color="auto" w:fill="auto"/>
            <w:noWrap/>
            <w:vAlign w:val="center"/>
          </w:tcPr>
          <w:p w14:paraId="2586D689"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40E101A3"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1308A91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c>
          <w:tcPr>
            <w:tcW w:w="720" w:type="dxa"/>
            <w:gridSpan w:val="2"/>
            <w:tcBorders>
              <w:top w:val="nil"/>
              <w:left w:val="nil"/>
              <w:bottom w:val="nil"/>
              <w:right w:val="nil"/>
            </w:tcBorders>
            <w:shd w:val="clear" w:color="auto" w:fill="auto"/>
            <w:noWrap/>
            <w:vAlign w:val="center"/>
          </w:tcPr>
          <w:p w14:paraId="4E4B1618"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w:t>
            </w:r>
          </w:p>
        </w:tc>
      </w:tr>
      <w:tr w:rsidR="00672ADE" w:rsidRPr="00615E63" w14:paraId="7757B6CE" w14:textId="77777777">
        <w:trPr>
          <w:trHeight w:val="300"/>
        </w:trPr>
        <w:tc>
          <w:tcPr>
            <w:tcW w:w="1095" w:type="dxa"/>
            <w:tcBorders>
              <w:top w:val="nil"/>
              <w:left w:val="nil"/>
              <w:bottom w:val="nil"/>
              <w:right w:val="nil"/>
            </w:tcBorders>
            <w:shd w:val="clear" w:color="auto" w:fill="auto"/>
            <w:noWrap/>
            <w:vAlign w:val="center"/>
          </w:tcPr>
          <w:p w14:paraId="32065D76" w14:textId="77777777" w:rsidR="00672ADE" w:rsidRPr="00615E63" w:rsidRDefault="00672ADE" w:rsidP="00672ADE">
            <w:pPr>
              <w:rPr>
                <w:rFonts w:eastAsia="Times New Roman"/>
                <w:color w:val="000000"/>
                <w:sz w:val="20"/>
                <w:szCs w:val="20"/>
              </w:rPr>
            </w:pPr>
            <w:r w:rsidRPr="00615E63">
              <w:rPr>
                <w:rFonts w:eastAsia="Times New Roman"/>
                <w:color w:val="000000"/>
                <w:sz w:val="20"/>
                <w:szCs w:val="20"/>
              </w:rPr>
              <w:t>PI 605246</w:t>
            </w:r>
          </w:p>
        </w:tc>
        <w:tc>
          <w:tcPr>
            <w:tcW w:w="695" w:type="dxa"/>
            <w:gridSpan w:val="2"/>
            <w:tcBorders>
              <w:top w:val="nil"/>
              <w:left w:val="nil"/>
              <w:bottom w:val="nil"/>
              <w:right w:val="nil"/>
            </w:tcBorders>
            <w:shd w:val="clear" w:color="auto" w:fill="auto"/>
            <w:noWrap/>
            <w:vAlign w:val="center"/>
          </w:tcPr>
          <w:p w14:paraId="393C3DD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7</w:t>
            </w:r>
          </w:p>
        </w:tc>
        <w:tc>
          <w:tcPr>
            <w:tcW w:w="720" w:type="dxa"/>
            <w:gridSpan w:val="2"/>
            <w:tcBorders>
              <w:top w:val="nil"/>
              <w:left w:val="nil"/>
              <w:bottom w:val="nil"/>
              <w:right w:val="nil"/>
            </w:tcBorders>
            <w:shd w:val="clear" w:color="auto" w:fill="auto"/>
            <w:noWrap/>
            <w:vAlign w:val="center"/>
          </w:tcPr>
          <w:p w14:paraId="571DA0B2"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26AAB7F7"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4</w:t>
            </w:r>
          </w:p>
        </w:tc>
        <w:tc>
          <w:tcPr>
            <w:tcW w:w="720" w:type="dxa"/>
            <w:gridSpan w:val="2"/>
            <w:tcBorders>
              <w:top w:val="nil"/>
              <w:left w:val="nil"/>
              <w:bottom w:val="nil"/>
              <w:right w:val="nil"/>
            </w:tcBorders>
            <w:shd w:val="clear" w:color="auto" w:fill="auto"/>
            <w:noWrap/>
            <w:vAlign w:val="center"/>
          </w:tcPr>
          <w:p w14:paraId="7E603666"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4C13E5AF"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810" w:type="dxa"/>
            <w:gridSpan w:val="2"/>
            <w:tcBorders>
              <w:top w:val="nil"/>
              <w:left w:val="nil"/>
              <w:bottom w:val="nil"/>
              <w:right w:val="nil"/>
            </w:tcBorders>
            <w:shd w:val="clear" w:color="auto" w:fill="auto"/>
            <w:noWrap/>
            <w:vAlign w:val="center"/>
          </w:tcPr>
          <w:p w14:paraId="325F4384"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0BADE9B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w:t>
            </w:r>
          </w:p>
        </w:tc>
        <w:tc>
          <w:tcPr>
            <w:tcW w:w="720" w:type="dxa"/>
            <w:gridSpan w:val="2"/>
            <w:tcBorders>
              <w:top w:val="nil"/>
              <w:left w:val="nil"/>
              <w:bottom w:val="nil"/>
              <w:right w:val="nil"/>
            </w:tcBorders>
            <w:shd w:val="clear" w:color="auto" w:fill="auto"/>
            <w:noWrap/>
            <w:vAlign w:val="center"/>
          </w:tcPr>
          <w:p w14:paraId="29EC8F6A"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3+</w:t>
            </w:r>
          </w:p>
        </w:tc>
        <w:tc>
          <w:tcPr>
            <w:tcW w:w="720" w:type="dxa"/>
            <w:gridSpan w:val="2"/>
            <w:tcBorders>
              <w:top w:val="nil"/>
              <w:left w:val="nil"/>
              <w:bottom w:val="nil"/>
              <w:right w:val="nil"/>
            </w:tcBorders>
            <w:shd w:val="clear" w:color="auto" w:fill="auto"/>
            <w:noWrap/>
            <w:vAlign w:val="center"/>
          </w:tcPr>
          <w:p w14:paraId="73469F3C" w14:textId="77777777" w:rsidR="00672ADE" w:rsidRPr="00615E63" w:rsidRDefault="00672ADE" w:rsidP="00672ADE">
            <w:pPr>
              <w:jc w:val="center"/>
              <w:rPr>
                <w:rFonts w:eastAsia="Times New Roman"/>
                <w:color w:val="000000"/>
                <w:sz w:val="20"/>
                <w:szCs w:val="20"/>
              </w:rPr>
            </w:pPr>
            <w:r w:rsidRPr="00615E63">
              <w:rPr>
                <w:rFonts w:eastAsia="Times New Roman"/>
                <w:color w:val="000000"/>
                <w:sz w:val="20"/>
                <w:szCs w:val="20"/>
              </w:rPr>
              <w:t>2/0;/4</w:t>
            </w:r>
          </w:p>
        </w:tc>
      </w:tr>
    </w:tbl>
    <w:p w14:paraId="7B0D0055" w14:textId="77777777" w:rsidR="00FC109A" w:rsidRDefault="00672ADE" w:rsidP="006F0557">
      <w:r>
        <w:br w:type="page"/>
      </w:r>
      <w:r w:rsidR="00FC109A">
        <w:rPr>
          <w:b/>
          <w:bCs/>
        </w:rPr>
        <w:t>Figure 1</w:t>
      </w:r>
      <w:r w:rsidR="00FC109A" w:rsidRPr="005F275A">
        <w:rPr>
          <w:b/>
          <w:bCs/>
        </w:rPr>
        <w:t xml:space="preserve">. </w:t>
      </w:r>
      <w:r w:rsidR="00FC109A">
        <w:t xml:space="preserve"> Biplot showing relationships between resistance and susceptibility of 152 resistant accessions to eight races of </w:t>
      </w:r>
      <w:r w:rsidR="00FC109A">
        <w:rPr>
          <w:i/>
          <w:iCs/>
        </w:rPr>
        <w:t xml:space="preserve">Puccinia graminis </w:t>
      </w:r>
      <w:r w:rsidR="00FC109A">
        <w:t xml:space="preserve">f. sp. </w:t>
      </w:r>
      <w:r w:rsidR="00FC109A">
        <w:rPr>
          <w:i/>
          <w:iCs/>
        </w:rPr>
        <w:t>tritici</w:t>
      </w:r>
      <w:r w:rsidR="00FC109A">
        <w:t>.  Data points based on MCA analysis using R package “ca” (lambda = “adjusted”, nd = 5). The X and Y axes explain 64.64% and 11.35%, respectively, of the variation. Red symbols = susceptibility to the associated race, Black symbols = resistance to the associated race</w:t>
      </w:r>
      <w:r w:rsidR="006F0557">
        <w:t>.</w:t>
      </w:r>
    </w:p>
    <w:p w14:paraId="3CD2B4B1" w14:textId="77777777" w:rsidR="006F0557" w:rsidRDefault="006F0557" w:rsidP="006F0557"/>
    <w:p w14:paraId="7A6AAEDB" w14:textId="77777777" w:rsidR="00FC109A" w:rsidRDefault="00FC109A" w:rsidP="00FC109A">
      <w:r>
        <w:rPr>
          <w:noProof/>
        </w:rPr>
        <w:drawing>
          <wp:inline distT="0" distB="0" distL="0" distR="0" wp14:anchorId="69E5AAE0" wp14:editId="2AD94545">
            <wp:extent cx="5486400" cy="3526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jpg"/>
                    <pic:cNvPicPr/>
                  </pic:nvPicPr>
                  <pic:blipFill>
                    <a:blip r:embed="rId9">
                      <a:extLst>
                        <a:ext uri="{28A0092B-C50C-407E-A947-70E740481C1C}">
                          <a14:useLocalDpi xmlns:a14="http://schemas.microsoft.com/office/drawing/2010/main" val="0"/>
                        </a:ext>
                      </a:extLst>
                    </a:blip>
                    <a:stretch>
                      <a:fillRect/>
                    </a:stretch>
                  </pic:blipFill>
                  <pic:spPr>
                    <a:xfrm>
                      <a:off x="0" y="0"/>
                      <a:ext cx="5486400" cy="3526790"/>
                    </a:xfrm>
                    <a:prstGeom prst="rect">
                      <a:avLst/>
                    </a:prstGeom>
                  </pic:spPr>
                </pic:pic>
              </a:graphicData>
            </a:graphic>
          </wp:inline>
        </w:drawing>
      </w:r>
    </w:p>
    <w:p w14:paraId="69C30F7A" w14:textId="77777777" w:rsidR="0055526C" w:rsidRDefault="00FC109A" w:rsidP="0055526C">
      <w:r>
        <w:br w:type="page"/>
      </w:r>
      <w:r w:rsidR="0055526C">
        <w:rPr>
          <w:b/>
          <w:bCs/>
        </w:rPr>
        <w:t xml:space="preserve">Figure 2. </w:t>
      </w:r>
      <w:r w:rsidR="0055526C" w:rsidRPr="00D02E76">
        <w:t>FISH</w:t>
      </w:r>
      <w:r w:rsidR="0055526C">
        <w:t>-</w:t>
      </w:r>
      <w:r w:rsidR="0055526C" w:rsidRPr="00D02E76">
        <w:t>GISH image</w:t>
      </w:r>
      <w:r w:rsidR="0055526C">
        <w:t xml:space="preserve">s of A. PI 604981, B. PI 611932, C. PI 605286, D. PI 605057 identifying </w:t>
      </w:r>
      <w:r w:rsidR="0055526C" w:rsidRPr="00D02E76">
        <w:rPr>
          <w:i/>
          <w:iCs/>
        </w:rPr>
        <w:t>Th. ponticum</w:t>
      </w:r>
      <w:r w:rsidR="0055526C">
        <w:t xml:space="preserve"> chromosomes by GISH (green stain) and individual </w:t>
      </w:r>
      <w:r w:rsidR="0055526C">
        <w:rPr>
          <w:i/>
          <w:iCs/>
        </w:rPr>
        <w:t>T. aestivum</w:t>
      </w:r>
      <w:r w:rsidR="0055526C" w:rsidRPr="00D02E76">
        <w:t xml:space="preserve"> </w:t>
      </w:r>
      <w:r w:rsidR="0055526C">
        <w:t xml:space="preserve">chromosomes by chromosome specific GAA and pAs1 pattern. Chromosomes are counterstained with DAPI </w:t>
      </w:r>
      <w:r w:rsidR="0055526C" w:rsidRPr="00D02E76">
        <w:t xml:space="preserve">(blue), GAA </w:t>
      </w:r>
      <w:r w:rsidR="0055526C">
        <w:t>repeats are white</w:t>
      </w:r>
      <w:r w:rsidR="0055526C" w:rsidRPr="00D02E76">
        <w:t xml:space="preserve"> and pAs1 </w:t>
      </w:r>
      <w:r w:rsidR="0055526C">
        <w:t xml:space="preserve">repeats are </w:t>
      </w:r>
      <w:r w:rsidR="0055526C" w:rsidRPr="00D02E76">
        <w:t>red</w:t>
      </w:r>
      <w:r w:rsidR="0055526C">
        <w:t xml:space="preserve">. </w:t>
      </w:r>
      <w:r w:rsidR="0055526C" w:rsidRPr="003C25CA">
        <w:t xml:space="preserve">Bar corresponds to 10 </w:t>
      </w:r>
      <w:r w:rsidR="0055526C" w:rsidRPr="003C25CA">
        <w:rPr>
          <w:lang w:val="ru-RU"/>
        </w:rPr>
        <w:t>μ</w:t>
      </w:r>
      <w:r w:rsidR="0055526C" w:rsidRPr="003C25CA">
        <w:t>m</w:t>
      </w:r>
      <w:r w:rsidR="0055526C">
        <w:t>.</w:t>
      </w:r>
    </w:p>
    <w:p w14:paraId="7B35A856" w14:textId="77777777" w:rsidR="0055526C" w:rsidRDefault="0055526C" w:rsidP="0055526C"/>
    <w:p w14:paraId="5487F675" w14:textId="77777777" w:rsidR="0055526C" w:rsidRDefault="0055526C" w:rsidP="0055526C">
      <w:r>
        <w:rPr>
          <w:noProof/>
        </w:rPr>
        <w:drawing>
          <wp:inline distT="0" distB="0" distL="0" distR="0" wp14:anchorId="6C431F23" wp14:editId="660E6EF5">
            <wp:extent cx="5486400" cy="42087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600arr-lett1.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4208780"/>
                    </a:xfrm>
                    <a:prstGeom prst="rect">
                      <a:avLst/>
                    </a:prstGeom>
                  </pic:spPr>
                </pic:pic>
              </a:graphicData>
            </a:graphic>
          </wp:inline>
        </w:drawing>
      </w:r>
    </w:p>
    <w:p w14:paraId="7F06D339" w14:textId="77777777" w:rsidR="00377328" w:rsidRDefault="00377328">
      <w:r>
        <w:br w:type="page"/>
      </w:r>
    </w:p>
    <w:p w14:paraId="43E2210D" w14:textId="77777777" w:rsidR="002627C1" w:rsidRDefault="002627C1">
      <w:pPr>
        <w:rPr>
          <w:b/>
        </w:rPr>
      </w:pPr>
      <w:r>
        <w:rPr>
          <w:b/>
        </w:rPr>
        <w:t>Table 5.</w:t>
      </w:r>
      <w:r>
        <w:t xml:space="preserve"> Molecular markers used to screen PI 410954, Faller, and RB07. SR = stem rust; LR = leaf rust; WT = wild type; HMW-Gs = high molecular weight glutenin subunits</w:t>
      </w:r>
      <w:r>
        <w:rPr>
          <w:b/>
        </w:rPr>
        <w:t xml:space="preserve"> </w:t>
      </w:r>
    </w:p>
    <w:p w14:paraId="551AC690" w14:textId="77777777" w:rsidR="002627C1" w:rsidRDefault="002627C1">
      <w:pPr>
        <w:rPr>
          <w:b/>
        </w:rPr>
      </w:pPr>
    </w:p>
    <w:tbl>
      <w:tblPr>
        <w:tblStyle w:val="TableGrid"/>
        <w:tblW w:w="8542" w:type="dxa"/>
        <w:jc w:val="center"/>
        <w:tblLayout w:type="fixed"/>
        <w:tblLook w:val="04A0" w:firstRow="1" w:lastRow="0" w:firstColumn="1" w:lastColumn="0" w:noHBand="0" w:noVBand="1"/>
      </w:tblPr>
      <w:tblGrid>
        <w:gridCol w:w="1278"/>
        <w:gridCol w:w="771"/>
        <w:gridCol w:w="1151"/>
        <w:gridCol w:w="4082"/>
        <w:gridCol w:w="1260"/>
      </w:tblGrid>
      <w:tr w:rsidR="002627C1" w:rsidRPr="00615E63" w14:paraId="7F140154" w14:textId="77777777">
        <w:trPr>
          <w:jc w:val="center"/>
        </w:trPr>
        <w:tc>
          <w:tcPr>
            <w:tcW w:w="1278" w:type="dxa"/>
          </w:tcPr>
          <w:p w14:paraId="7F407027" w14:textId="77777777" w:rsidR="002627C1" w:rsidRPr="00615E63" w:rsidRDefault="002627C1" w:rsidP="00B35F7F">
            <w:pPr>
              <w:jc w:val="center"/>
              <w:rPr>
                <w:b/>
                <w:sz w:val="20"/>
                <w:szCs w:val="20"/>
              </w:rPr>
            </w:pPr>
            <w:r w:rsidRPr="00615E63">
              <w:rPr>
                <w:b/>
                <w:sz w:val="20"/>
                <w:szCs w:val="20"/>
              </w:rPr>
              <w:t>Trait</w:t>
            </w:r>
          </w:p>
        </w:tc>
        <w:tc>
          <w:tcPr>
            <w:tcW w:w="771" w:type="dxa"/>
          </w:tcPr>
          <w:p w14:paraId="661B934F" w14:textId="77777777" w:rsidR="002627C1" w:rsidRPr="00615E63" w:rsidRDefault="002627C1" w:rsidP="00B35F7F">
            <w:pPr>
              <w:jc w:val="center"/>
              <w:rPr>
                <w:b/>
                <w:sz w:val="20"/>
                <w:szCs w:val="20"/>
              </w:rPr>
            </w:pPr>
            <w:r w:rsidRPr="00615E63">
              <w:rPr>
                <w:b/>
                <w:sz w:val="20"/>
                <w:szCs w:val="20"/>
              </w:rPr>
              <w:t>Gene</w:t>
            </w:r>
          </w:p>
        </w:tc>
        <w:tc>
          <w:tcPr>
            <w:tcW w:w="1151" w:type="dxa"/>
          </w:tcPr>
          <w:p w14:paraId="4AEF2360" w14:textId="77777777" w:rsidR="002627C1" w:rsidRPr="00615E63" w:rsidRDefault="002627C1" w:rsidP="00B35F7F">
            <w:pPr>
              <w:jc w:val="center"/>
              <w:rPr>
                <w:b/>
                <w:sz w:val="20"/>
                <w:szCs w:val="20"/>
              </w:rPr>
            </w:pPr>
            <w:r w:rsidRPr="00615E63">
              <w:rPr>
                <w:b/>
                <w:sz w:val="20"/>
                <w:szCs w:val="20"/>
              </w:rPr>
              <w:t>Marker</w:t>
            </w:r>
          </w:p>
        </w:tc>
        <w:tc>
          <w:tcPr>
            <w:tcW w:w="4082" w:type="dxa"/>
          </w:tcPr>
          <w:p w14:paraId="532D065F" w14:textId="77777777" w:rsidR="002627C1" w:rsidRPr="00615E63" w:rsidRDefault="002627C1" w:rsidP="00B35F7F">
            <w:pPr>
              <w:jc w:val="center"/>
              <w:rPr>
                <w:b/>
                <w:sz w:val="20"/>
                <w:szCs w:val="20"/>
              </w:rPr>
            </w:pPr>
            <w:r w:rsidRPr="00615E63">
              <w:rPr>
                <w:b/>
                <w:sz w:val="20"/>
                <w:szCs w:val="20"/>
              </w:rPr>
              <w:t>Sequence</w:t>
            </w:r>
          </w:p>
        </w:tc>
        <w:tc>
          <w:tcPr>
            <w:tcW w:w="1260" w:type="dxa"/>
          </w:tcPr>
          <w:p w14:paraId="015A44F4" w14:textId="77777777" w:rsidR="002627C1" w:rsidRPr="00615E63" w:rsidRDefault="002627C1" w:rsidP="00B35F7F">
            <w:pPr>
              <w:jc w:val="center"/>
              <w:rPr>
                <w:b/>
                <w:sz w:val="20"/>
                <w:szCs w:val="20"/>
              </w:rPr>
            </w:pPr>
            <w:r w:rsidRPr="00615E63">
              <w:rPr>
                <w:b/>
                <w:sz w:val="20"/>
                <w:szCs w:val="20"/>
              </w:rPr>
              <w:t>Reference</w:t>
            </w:r>
          </w:p>
        </w:tc>
      </w:tr>
      <w:tr w:rsidR="002627C1" w:rsidRPr="00615E63" w14:paraId="54E03091" w14:textId="77777777">
        <w:trPr>
          <w:jc w:val="center"/>
        </w:trPr>
        <w:tc>
          <w:tcPr>
            <w:tcW w:w="1278" w:type="dxa"/>
          </w:tcPr>
          <w:p w14:paraId="3D83F8AA" w14:textId="77777777" w:rsidR="002627C1" w:rsidRPr="00615E63" w:rsidRDefault="002627C1" w:rsidP="00B35F7F">
            <w:pPr>
              <w:jc w:val="center"/>
              <w:rPr>
                <w:sz w:val="20"/>
                <w:szCs w:val="20"/>
              </w:rPr>
            </w:pPr>
            <w:r w:rsidRPr="00615E63">
              <w:rPr>
                <w:sz w:val="20"/>
                <w:szCs w:val="20"/>
              </w:rPr>
              <w:t>SR Resistance</w:t>
            </w:r>
          </w:p>
        </w:tc>
        <w:tc>
          <w:tcPr>
            <w:tcW w:w="771" w:type="dxa"/>
          </w:tcPr>
          <w:p w14:paraId="0AE76E99" w14:textId="77777777" w:rsidR="002627C1" w:rsidRPr="00615E63" w:rsidRDefault="002627C1" w:rsidP="00B35F7F">
            <w:pPr>
              <w:jc w:val="center"/>
              <w:rPr>
                <w:i/>
                <w:sz w:val="20"/>
                <w:szCs w:val="20"/>
              </w:rPr>
            </w:pPr>
            <w:r w:rsidRPr="00615E63">
              <w:rPr>
                <w:i/>
                <w:sz w:val="20"/>
                <w:szCs w:val="20"/>
              </w:rPr>
              <w:t>Sr24</w:t>
            </w:r>
          </w:p>
        </w:tc>
        <w:tc>
          <w:tcPr>
            <w:tcW w:w="1151" w:type="dxa"/>
          </w:tcPr>
          <w:p w14:paraId="6B8A9914" w14:textId="77777777" w:rsidR="002627C1" w:rsidRPr="00615E63" w:rsidRDefault="002627C1" w:rsidP="00B35F7F">
            <w:pPr>
              <w:jc w:val="center"/>
              <w:rPr>
                <w:sz w:val="20"/>
                <w:szCs w:val="20"/>
              </w:rPr>
            </w:pPr>
            <w:r w:rsidRPr="00615E63">
              <w:rPr>
                <w:sz w:val="20"/>
                <w:szCs w:val="20"/>
              </w:rPr>
              <w:t>Xbarc71</w:t>
            </w:r>
          </w:p>
        </w:tc>
        <w:tc>
          <w:tcPr>
            <w:tcW w:w="4082" w:type="dxa"/>
          </w:tcPr>
          <w:p w14:paraId="3F1F88A1" w14:textId="77777777" w:rsidR="002627C1" w:rsidRPr="00615E63" w:rsidRDefault="002627C1" w:rsidP="00B35F7F">
            <w:pPr>
              <w:pStyle w:val="HTMLPreformatted"/>
              <w:shd w:val="clear" w:color="auto" w:fill="FFFFFF"/>
              <w:rPr>
                <w:rFonts w:ascii="Times New Roman" w:hAnsi="Times New Roman" w:cs="Times New Roman"/>
              </w:rPr>
            </w:pPr>
            <w:r w:rsidRPr="00615E63">
              <w:rPr>
                <w:rFonts w:ascii="Times New Roman" w:hAnsi="Times New Roman" w:cs="Times New Roman"/>
              </w:rPr>
              <w:t>F: GCGCTTGTTCCTCACCTGCTCATA</w:t>
            </w:r>
          </w:p>
          <w:p w14:paraId="37C965C6" w14:textId="77777777" w:rsidR="002627C1" w:rsidRPr="00615E63" w:rsidRDefault="002627C1" w:rsidP="00B35F7F">
            <w:pPr>
              <w:pStyle w:val="HTMLPreformatted"/>
              <w:shd w:val="clear" w:color="auto" w:fill="FFFFFF"/>
              <w:rPr>
                <w:rFonts w:ascii="Times New Roman" w:hAnsi="Times New Roman" w:cs="Times New Roman"/>
              </w:rPr>
            </w:pPr>
            <w:r w:rsidRPr="00615E63">
              <w:rPr>
                <w:rFonts w:ascii="Times New Roman" w:hAnsi="Times New Roman" w:cs="Times New Roman"/>
              </w:rPr>
              <w:t>R: GCGTATATTCTCTCGTCTTCTTGT TGGTT</w:t>
            </w:r>
          </w:p>
          <w:p w14:paraId="44523C3D" w14:textId="77777777" w:rsidR="002627C1" w:rsidRPr="00615E63" w:rsidRDefault="002627C1" w:rsidP="00B35F7F">
            <w:pPr>
              <w:rPr>
                <w:sz w:val="20"/>
                <w:szCs w:val="20"/>
              </w:rPr>
            </w:pPr>
            <w:r w:rsidRPr="00615E63">
              <w:rPr>
                <w:sz w:val="20"/>
                <w:szCs w:val="20"/>
              </w:rPr>
              <w:t xml:space="preserve"> </w:t>
            </w:r>
          </w:p>
        </w:tc>
        <w:tc>
          <w:tcPr>
            <w:tcW w:w="1260" w:type="dxa"/>
          </w:tcPr>
          <w:p w14:paraId="21DDCBCD" w14:textId="77777777" w:rsidR="002627C1" w:rsidRPr="00615E63" w:rsidRDefault="002D569D" w:rsidP="00B35F7F">
            <w:pPr>
              <w:jc w:val="center"/>
              <w:rPr>
                <w:sz w:val="20"/>
                <w:szCs w:val="20"/>
              </w:rPr>
            </w:pPr>
            <w:r w:rsidRPr="00615E63">
              <w:rPr>
                <w:sz w:val="20"/>
                <w:szCs w:val="20"/>
              </w:rPr>
              <w:fldChar w:fldCharType="begin">
                <w:fldData xml:space="preserve">PEVuZE5vdGU+PENpdGU+PEF1dGhvcj5NYWdvPC9BdXRob3I+PFllYXI+MjAwNTwvWWVhcj48UmVj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=
</w:fldData>
              </w:fldChar>
            </w:r>
            <w:r w:rsidR="00B35F7F">
              <w:rPr>
                <w:sz w:val="20"/>
                <w:szCs w:val="20"/>
              </w:rPr>
              <w:instrText xml:space="preserve"> ADDIN EN.CITE </w:instrText>
            </w:r>
            <w:r>
              <w:rPr>
                <w:sz w:val="20"/>
                <w:szCs w:val="20"/>
              </w:rPr>
              <w:fldChar w:fldCharType="begin">
                <w:fldData xml:space="preserve">PEVuZE5vdGU+PENpdGU+PEF1dGhvcj5NYWdvPC9BdXRob3I+PFllYXI+MjAwNTwvWWVhcj48UmVj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=
</w:fldData>
              </w:fldChar>
            </w:r>
            <w:r w:rsidR="00B35F7F">
              <w:rPr>
                <w:sz w:val="20"/>
                <w:szCs w:val="20"/>
              </w:rPr>
              <w:instrText xml:space="preserve"> ADDIN EN.CITE.DATA </w:instrText>
            </w:r>
            <w:r>
              <w:rPr>
                <w:sz w:val="20"/>
                <w:szCs w:val="20"/>
              </w:rPr>
            </w:r>
            <w:r>
              <w:rPr>
                <w:sz w:val="20"/>
                <w:szCs w:val="20"/>
              </w:rPr>
              <w:fldChar w:fldCharType="end"/>
            </w:r>
            <w:r w:rsidRPr="00615E63">
              <w:rPr>
                <w:sz w:val="20"/>
                <w:szCs w:val="20"/>
              </w:rPr>
            </w:r>
            <w:r w:rsidRPr="00615E63">
              <w:rPr>
                <w:sz w:val="20"/>
                <w:szCs w:val="20"/>
              </w:rPr>
              <w:fldChar w:fldCharType="separate"/>
            </w:r>
            <w:r w:rsidR="002627C1" w:rsidRPr="00615E63">
              <w:rPr>
                <w:noProof/>
                <w:sz w:val="20"/>
                <w:szCs w:val="20"/>
              </w:rPr>
              <w:t>(Mago et al., 2005)</w:t>
            </w:r>
            <w:r w:rsidRPr="00615E63">
              <w:rPr>
                <w:sz w:val="20"/>
                <w:szCs w:val="20"/>
              </w:rPr>
              <w:fldChar w:fldCharType="end"/>
            </w:r>
          </w:p>
        </w:tc>
      </w:tr>
      <w:tr w:rsidR="002627C1" w:rsidRPr="00615E63" w14:paraId="71F52215" w14:textId="77777777">
        <w:trPr>
          <w:jc w:val="center"/>
        </w:trPr>
        <w:tc>
          <w:tcPr>
            <w:tcW w:w="1278" w:type="dxa"/>
          </w:tcPr>
          <w:p w14:paraId="37B41440" w14:textId="77777777" w:rsidR="002627C1" w:rsidRPr="00615E63" w:rsidRDefault="002627C1" w:rsidP="00B35F7F">
            <w:pPr>
              <w:jc w:val="center"/>
              <w:rPr>
                <w:sz w:val="20"/>
                <w:szCs w:val="20"/>
              </w:rPr>
            </w:pPr>
            <w:r w:rsidRPr="00615E63">
              <w:rPr>
                <w:sz w:val="20"/>
                <w:szCs w:val="20"/>
              </w:rPr>
              <w:t>SR Resistance</w:t>
            </w:r>
          </w:p>
        </w:tc>
        <w:tc>
          <w:tcPr>
            <w:tcW w:w="771" w:type="dxa"/>
          </w:tcPr>
          <w:p w14:paraId="1279B278" w14:textId="77777777" w:rsidR="002627C1" w:rsidRPr="00615E63" w:rsidRDefault="002627C1" w:rsidP="00B35F7F">
            <w:pPr>
              <w:jc w:val="center"/>
              <w:rPr>
                <w:i/>
                <w:sz w:val="20"/>
                <w:szCs w:val="20"/>
              </w:rPr>
            </w:pPr>
            <w:r w:rsidRPr="00615E63">
              <w:rPr>
                <w:i/>
                <w:sz w:val="20"/>
                <w:szCs w:val="20"/>
              </w:rPr>
              <w:t>Sr24</w:t>
            </w:r>
          </w:p>
        </w:tc>
        <w:tc>
          <w:tcPr>
            <w:tcW w:w="1151" w:type="dxa"/>
          </w:tcPr>
          <w:p w14:paraId="61C0698D" w14:textId="77777777" w:rsidR="002627C1" w:rsidRPr="00615E63" w:rsidRDefault="002627C1" w:rsidP="00B35F7F">
            <w:pPr>
              <w:jc w:val="center"/>
              <w:rPr>
                <w:sz w:val="20"/>
                <w:szCs w:val="20"/>
              </w:rPr>
            </w:pPr>
            <w:r w:rsidRPr="00615E63">
              <w:rPr>
                <w:sz w:val="20"/>
                <w:szCs w:val="20"/>
              </w:rPr>
              <w:t>Sr24#12</w:t>
            </w:r>
          </w:p>
        </w:tc>
        <w:tc>
          <w:tcPr>
            <w:tcW w:w="4082" w:type="dxa"/>
          </w:tcPr>
          <w:p w14:paraId="2D9E3CC3" w14:textId="77777777" w:rsidR="002627C1" w:rsidRPr="00615E63" w:rsidRDefault="002627C1" w:rsidP="00B35F7F">
            <w:pPr>
              <w:pStyle w:val="HTMLPreformatted"/>
              <w:shd w:val="clear" w:color="auto" w:fill="FFFFFF"/>
              <w:rPr>
                <w:rFonts w:ascii="Times New Roman" w:hAnsi="Times New Roman" w:cs="Times New Roman"/>
              </w:rPr>
            </w:pPr>
            <w:r w:rsidRPr="00615E63">
              <w:rPr>
                <w:rFonts w:ascii="Times New Roman" w:hAnsi="Times New Roman" w:cs="Times New Roman"/>
              </w:rPr>
              <w:t>F: CACCCGTGACATGCTCGTA</w:t>
            </w:r>
          </w:p>
          <w:p w14:paraId="2A8DC5F4" w14:textId="77777777" w:rsidR="002627C1" w:rsidRPr="00615E63" w:rsidRDefault="002627C1" w:rsidP="00B35F7F">
            <w:pPr>
              <w:pStyle w:val="HTMLPreformatted"/>
              <w:shd w:val="clear" w:color="auto" w:fill="FFFFFF"/>
              <w:rPr>
                <w:rFonts w:ascii="Times New Roman" w:hAnsi="Times New Roman" w:cs="Times New Roman"/>
              </w:rPr>
            </w:pPr>
            <w:r w:rsidRPr="00615E63">
              <w:rPr>
                <w:rFonts w:ascii="Times New Roman" w:hAnsi="Times New Roman" w:cs="Times New Roman"/>
              </w:rPr>
              <w:t>R: AACAGGAAATGAGCAACGATGT</w:t>
            </w:r>
          </w:p>
          <w:p w14:paraId="1BEFF590" w14:textId="77777777" w:rsidR="002627C1" w:rsidRPr="00615E63" w:rsidRDefault="002627C1" w:rsidP="00B35F7F">
            <w:pPr>
              <w:rPr>
                <w:sz w:val="20"/>
                <w:szCs w:val="20"/>
              </w:rPr>
            </w:pPr>
          </w:p>
        </w:tc>
        <w:tc>
          <w:tcPr>
            <w:tcW w:w="1260" w:type="dxa"/>
          </w:tcPr>
          <w:p w14:paraId="5FAC5992" w14:textId="77777777" w:rsidR="002627C1" w:rsidRPr="00615E63" w:rsidRDefault="002D569D" w:rsidP="00B35F7F">
            <w:pPr>
              <w:jc w:val="center"/>
              <w:rPr>
                <w:sz w:val="20"/>
                <w:szCs w:val="20"/>
              </w:rPr>
            </w:pPr>
            <w:r>
              <w:rPr>
                <w:sz w:val="20"/>
                <w:szCs w:val="20"/>
              </w:rPr>
              <w:fldChar w:fldCharType="begin">
                <w:fldData xml:space="preserve">PEVuZE5vdGU+PENpdGU+PEF1dGhvcj5NYWdvPC9BdXRob3I+PFllYXI+MjAwNTwvWWVhcj48UmVj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</w:fldData>
              </w:fldChar>
            </w:r>
            <w:r w:rsidR="00B35F7F">
              <w:rPr>
                <w:sz w:val="20"/>
                <w:szCs w:val="20"/>
              </w:rPr>
              <w:instrText xml:space="preserve"> ADDIN EN.CITE </w:instrText>
            </w:r>
            <w:r>
              <w:rPr>
                <w:sz w:val="20"/>
                <w:szCs w:val="20"/>
              </w:rPr>
              <w:fldChar w:fldCharType="begin">
                <w:fldData xml:space="preserve">PEVuZE5vdGU+PENpdGU+PEF1dGhvcj5NYWdvPC9BdXRob3I+PFllYXI+MjAwNTwvWWVhcj48UmVj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</w:fldData>
              </w:fldChar>
            </w:r>
            <w:r w:rsidR="00B35F7F">
              <w:rPr>
                <w:sz w:val="20"/>
                <w:szCs w:val="20"/>
              </w:rPr>
              <w:instrText xml:space="preserve"> ADDIN EN.CITE.DATA </w:instrText>
            </w:r>
            <w:r>
              <w:rPr>
                <w:sz w:val="20"/>
                <w:szCs w:val="20"/>
              </w:rPr>
            </w:r>
            <w:r>
              <w:rPr>
                <w:sz w:val="20"/>
                <w:szCs w:val="20"/>
              </w:rPr>
              <w:fldChar w:fldCharType="end"/>
            </w:r>
            <w:r>
              <w:rPr>
                <w:sz w:val="20"/>
                <w:szCs w:val="20"/>
              </w:rPr>
            </w:r>
            <w:r>
              <w:rPr>
                <w:sz w:val="20"/>
                <w:szCs w:val="20"/>
              </w:rPr>
              <w:fldChar w:fldCharType="separate"/>
            </w:r>
            <w:r w:rsidR="00B35F7F">
              <w:rPr>
                <w:noProof/>
                <w:sz w:val="20"/>
                <w:szCs w:val="20"/>
              </w:rPr>
              <w:t>(Mago et al., 2005)</w:t>
            </w:r>
            <w:r>
              <w:rPr>
                <w:sz w:val="20"/>
                <w:szCs w:val="20"/>
              </w:rPr>
              <w:fldChar w:fldCharType="end"/>
            </w:r>
          </w:p>
        </w:tc>
      </w:tr>
      <w:tr w:rsidR="002627C1" w:rsidRPr="00615E63" w14:paraId="403640FF" w14:textId="77777777">
        <w:trPr>
          <w:jc w:val="center"/>
        </w:trPr>
        <w:tc>
          <w:tcPr>
            <w:tcW w:w="1278" w:type="dxa"/>
          </w:tcPr>
          <w:p w14:paraId="64297CFB" w14:textId="77777777" w:rsidR="002627C1" w:rsidRPr="00615E63" w:rsidRDefault="002627C1" w:rsidP="00B35F7F">
            <w:pPr>
              <w:jc w:val="center"/>
              <w:rPr>
                <w:sz w:val="20"/>
                <w:szCs w:val="20"/>
              </w:rPr>
            </w:pPr>
            <w:r w:rsidRPr="00615E63">
              <w:rPr>
                <w:sz w:val="20"/>
                <w:szCs w:val="20"/>
              </w:rPr>
              <w:t>SR Resistance</w:t>
            </w:r>
          </w:p>
        </w:tc>
        <w:tc>
          <w:tcPr>
            <w:tcW w:w="771" w:type="dxa"/>
          </w:tcPr>
          <w:p w14:paraId="26ACA50B" w14:textId="77777777" w:rsidR="002627C1" w:rsidRPr="00615E63" w:rsidRDefault="002627C1" w:rsidP="00B35F7F">
            <w:pPr>
              <w:jc w:val="center"/>
              <w:rPr>
                <w:i/>
                <w:sz w:val="20"/>
                <w:szCs w:val="20"/>
              </w:rPr>
            </w:pPr>
            <w:r w:rsidRPr="00615E63">
              <w:rPr>
                <w:i/>
                <w:sz w:val="20"/>
                <w:szCs w:val="20"/>
              </w:rPr>
              <w:t>Sr25</w:t>
            </w:r>
          </w:p>
        </w:tc>
        <w:tc>
          <w:tcPr>
            <w:tcW w:w="1151" w:type="dxa"/>
          </w:tcPr>
          <w:p w14:paraId="48445423" w14:textId="77777777" w:rsidR="002627C1" w:rsidRPr="00615E63" w:rsidRDefault="002627C1" w:rsidP="00B35F7F">
            <w:pPr>
              <w:jc w:val="center"/>
              <w:rPr>
                <w:sz w:val="20"/>
                <w:szCs w:val="20"/>
              </w:rPr>
            </w:pPr>
            <w:r w:rsidRPr="00615E63">
              <w:rPr>
                <w:sz w:val="20"/>
                <w:szCs w:val="20"/>
              </w:rPr>
              <w:t>Gb</w:t>
            </w:r>
          </w:p>
        </w:tc>
        <w:tc>
          <w:tcPr>
            <w:tcW w:w="4082" w:type="dxa"/>
          </w:tcPr>
          <w:p w14:paraId="005CA4F3" w14:textId="77777777" w:rsidR="002627C1" w:rsidRPr="00615E63" w:rsidRDefault="002627C1" w:rsidP="00B35F7F">
            <w:pPr>
              <w:pStyle w:val="HTMLPreformatted"/>
              <w:shd w:val="clear" w:color="auto" w:fill="FFFFFF"/>
              <w:rPr>
                <w:rFonts w:ascii="Times New Roman" w:hAnsi="Times New Roman" w:cs="Times New Roman"/>
              </w:rPr>
            </w:pPr>
            <w:r w:rsidRPr="00615E63">
              <w:rPr>
                <w:rFonts w:ascii="Times New Roman" w:hAnsi="Times New Roman" w:cs="Times New Roman"/>
              </w:rPr>
              <w:t>F: CATCCTTGGGGACCTC</w:t>
            </w:r>
          </w:p>
          <w:p w14:paraId="7D30B6C5" w14:textId="77777777" w:rsidR="002627C1" w:rsidRPr="00615E63" w:rsidRDefault="002627C1" w:rsidP="00B35F7F">
            <w:pPr>
              <w:pStyle w:val="HTMLPreformatted"/>
              <w:shd w:val="clear" w:color="auto" w:fill="FFFFFF"/>
              <w:rPr>
                <w:rFonts w:ascii="Times New Roman" w:hAnsi="Times New Roman" w:cs="Times New Roman"/>
              </w:rPr>
            </w:pPr>
            <w:r w:rsidRPr="00615E63">
              <w:rPr>
                <w:rFonts w:ascii="Times New Roman" w:hAnsi="Times New Roman" w:cs="Times New Roman"/>
              </w:rPr>
              <w:t>R: CCAGCTCGCATACATCCA</w:t>
            </w:r>
          </w:p>
          <w:p w14:paraId="50E0A21F" w14:textId="77777777" w:rsidR="002627C1" w:rsidRPr="00615E63" w:rsidRDefault="002627C1" w:rsidP="00B35F7F">
            <w:pPr>
              <w:rPr>
                <w:sz w:val="20"/>
                <w:szCs w:val="20"/>
              </w:rPr>
            </w:pPr>
          </w:p>
        </w:tc>
        <w:tc>
          <w:tcPr>
            <w:tcW w:w="1260" w:type="dxa"/>
          </w:tcPr>
          <w:p w14:paraId="54B85F8B" w14:textId="77777777" w:rsidR="002627C1" w:rsidRPr="00615E63" w:rsidRDefault="002D569D" w:rsidP="00B35F7F">
            <w:pPr>
              <w:jc w:val="center"/>
              <w:rPr>
                <w:sz w:val="20"/>
                <w:szCs w:val="20"/>
              </w:rPr>
            </w:pPr>
            <w:r w:rsidRPr="00615E63">
              <w:rPr>
                <w:sz w:val="20"/>
                <w:szCs w:val="20"/>
              </w:rPr>
              <w:fldChar w:fldCharType="begin">
                <w:fldData xml:space="preserve">PEVuZE5vdGU+PENpdGU+PEF1dGhvcj5MaXU8L0F1dGhvcj48WWVhcj4yMDEwPC9ZZWFyPjxSZWNO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</w:fldData>
              </w:fldChar>
            </w:r>
            <w:r w:rsidR="00B35F7F">
              <w:rPr>
                <w:sz w:val="20"/>
                <w:szCs w:val="20"/>
              </w:rPr>
              <w:instrText xml:space="preserve"> ADDIN EN.CITE </w:instrText>
            </w:r>
            <w:r>
              <w:rPr>
                <w:sz w:val="20"/>
                <w:szCs w:val="20"/>
              </w:rPr>
              <w:fldChar w:fldCharType="begin">
                <w:fldData xml:space="preserve">PEVuZE5vdGU+PENpdGU+PEF1dGhvcj5MaXU8L0F1dGhvcj48WWVhcj4yMDEwPC9ZZWFyPjxSZWNO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</w:fldData>
              </w:fldChar>
            </w:r>
            <w:r w:rsidR="00B35F7F">
              <w:rPr>
                <w:sz w:val="20"/>
                <w:szCs w:val="20"/>
              </w:rPr>
              <w:instrText xml:space="preserve"> ADDIN EN.CITE.DATA </w:instrText>
            </w:r>
            <w:r>
              <w:rPr>
                <w:sz w:val="20"/>
                <w:szCs w:val="20"/>
              </w:rPr>
            </w:r>
            <w:r>
              <w:rPr>
                <w:sz w:val="20"/>
                <w:szCs w:val="20"/>
              </w:rPr>
              <w:fldChar w:fldCharType="end"/>
            </w:r>
            <w:r w:rsidRPr="00615E63">
              <w:rPr>
                <w:sz w:val="20"/>
                <w:szCs w:val="20"/>
              </w:rPr>
            </w:r>
            <w:r w:rsidRPr="00615E63">
              <w:rPr>
                <w:sz w:val="20"/>
                <w:szCs w:val="20"/>
              </w:rPr>
              <w:fldChar w:fldCharType="separate"/>
            </w:r>
            <w:r w:rsidR="00B35F7F">
              <w:rPr>
                <w:noProof/>
                <w:sz w:val="20"/>
                <w:szCs w:val="20"/>
              </w:rPr>
              <w:t>(Liu et al., 2010)</w:t>
            </w:r>
            <w:r w:rsidRPr="00615E63">
              <w:rPr>
                <w:sz w:val="20"/>
                <w:szCs w:val="20"/>
              </w:rPr>
              <w:fldChar w:fldCharType="end"/>
            </w:r>
          </w:p>
        </w:tc>
      </w:tr>
      <w:tr w:rsidR="002627C1" w:rsidRPr="00615E63" w14:paraId="7D4D65AF" w14:textId="77777777">
        <w:trPr>
          <w:jc w:val="center"/>
        </w:trPr>
        <w:tc>
          <w:tcPr>
            <w:tcW w:w="1278" w:type="dxa"/>
          </w:tcPr>
          <w:p w14:paraId="7C6846E2" w14:textId="77777777" w:rsidR="002627C1" w:rsidRPr="00615E63" w:rsidRDefault="002627C1" w:rsidP="00B35F7F">
            <w:pPr>
              <w:jc w:val="center"/>
              <w:rPr>
                <w:sz w:val="20"/>
                <w:szCs w:val="20"/>
              </w:rPr>
            </w:pPr>
            <w:r w:rsidRPr="00615E63">
              <w:rPr>
                <w:sz w:val="20"/>
                <w:szCs w:val="20"/>
              </w:rPr>
              <w:t>SR Resistance</w:t>
            </w:r>
          </w:p>
        </w:tc>
        <w:tc>
          <w:tcPr>
            <w:tcW w:w="771" w:type="dxa"/>
          </w:tcPr>
          <w:p w14:paraId="47743A8C" w14:textId="77777777" w:rsidR="002627C1" w:rsidRPr="00615E63" w:rsidRDefault="002627C1" w:rsidP="00B35F7F">
            <w:pPr>
              <w:jc w:val="center"/>
              <w:rPr>
                <w:i/>
                <w:sz w:val="20"/>
                <w:szCs w:val="20"/>
              </w:rPr>
            </w:pPr>
            <w:r w:rsidRPr="00615E63">
              <w:rPr>
                <w:i/>
                <w:sz w:val="20"/>
                <w:szCs w:val="20"/>
              </w:rPr>
              <w:t>Sr26</w:t>
            </w:r>
          </w:p>
        </w:tc>
        <w:tc>
          <w:tcPr>
            <w:tcW w:w="1151" w:type="dxa"/>
          </w:tcPr>
          <w:p w14:paraId="50F6DCCF" w14:textId="77777777" w:rsidR="002627C1" w:rsidRPr="00615E63" w:rsidRDefault="002627C1" w:rsidP="00B35F7F">
            <w:pPr>
              <w:jc w:val="center"/>
              <w:rPr>
                <w:sz w:val="20"/>
                <w:szCs w:val="20"/>
              </w:rPr>
            </w:pPr>
            <w:r w:rsidRPr="00615E63">
              <w:rPr>
                <w:sz w:val="20"/>
                <w:szCs w:val="20"/>
              </w:rPr>
              <w:t>Sr26#43/</w:t>
            </w:r>
          </w:p>
          <w:p w14:paraId="2981C3C6" w14:textId="77777777" w:rsidR="002627C1" w:rsidRPr="00615E63" w:rsidRDefault="002627C1" w:rsidP="00B35F7F">
            <w:pPr>
              <w:jc w:val="center"/>
              <w:rPr>
                <w:sz w:val="20"/>
                <w:szCs w:val="20"/>
              </w:rPr>
            </w:pPr>
            <w:r w:rsidRPr="00615E63">
              <w:rPr>
                <w:sz w:val="20"/>
                <w:szCs w:val="20"/>
              </w:rPr>
              <w:t>BE518379</w:t>
            </w:r>
          </w:p>
        </w:tc>
        <w:tc>
          <w:tcPr>
            <w:tcW w:w="4082" w:type="dxa"/>
          </w:tcPr>
          <w:p w14:paraId="72403CD9" w14:textId="77777777" w:rsidR="002627C1" w:rsidRPr="00615E63" w:rsidRDefault="002627C1" w:rsidP="00B35F7F">
            <w:pPr>
              <w:pStyle w:val="HTMLPreformatted"/>
              <w:shd w:val="clear" w:color="auto" w:fill="FFFFFF"/>
              <w:rPr>
                <w:rFonts w:ascii="Times New Roman" w:hAnsi="Times New Roman" w:cs="Times New Roman"/>
              </w:rPr>
            </w:pPr>
            <w:r w:rsidRPr="00615E63">
              <w:rPr>
                <w:rFonts w:ascii="Times New Roman" w:hAnsi="Times New Roman" w:cs="Times New Roman"/>
              </w:rPr>
              <w:t>Sr26#43-F: AATCGTCCACATTGGCTTCT</w:t>
            </w:r>
          </w:p>
          <w:p w14:paraId="256B3A55" w14:textId="77777777" w:rsidR="002627C1" w:rsidRPr="00615E63" w:rsidRDefault="002627C1" w:rsidP="00B35F7F">
            <w:pPr>
              <w:pStyle w:val="HTMLPreformatted"/>
              <w:shd w:val="clear" w:color="auto" w:fill="FFFFFF"/>
              <w:rPr>
                <w:rFonts w:ascii="Times New Roman" w:hAnsi="Times New Roman" w:cs="Times New Roman"/>
              </w:rPr>
            </w:pPr>
            <w:r w:rsidRPr="00615E63">
              <w:rPr>
                <w:rFonts w:ascii="Times New Roman" w:hAnsi="Times New Roman" w:cs="Times New Roman"/>
              </w:rPr>
              <w:t>Sr26#43-R: CGCAACAAAATCATGCACTA</w:t>
            </w:r>
          </w:p>
          <w:p w14:paraId="1DA99F21" w14:textId="77777777" w:rsidR="002627C1" w:rsidRPr="00615E63" w:rsidRDefault="002627C1" w:rsidP="00B35F7F">
            <w:pPr>
              <w:pStyle w:val="HTMLPreformatted"/>
              <w:shd w:val="clear" w:color="auto" w:fill="FFFFFF"/>
              <w:rPr>
                <w:rFonts w:ascii="Times New Roman" w:hAnsi="Times New Roman" w:cs="Times New Roman"/>
              </w:rPr>
            </w:pPr>
            <w:r w:rsidRPr="00615E63">
              <w:rPr>
                <w:rFonts w:ascii="Times New Roman" w:hAnsi="Times New Roman" w:cs="Times New Roman"/>
              </w:rPr>
              <w:t xml:space="preserve">BE518379-F: AGCCGCGAAATCTACTTTGA     </w:t>
            </w:r>
          </w:p>
          <w:p w14:paraId="0F4A7D13" w14:textId="77777777" w:rsidR="002627C1" w:rsidRPr="00615E63" w:rsidRDefault="002627C1" w:rsidP="00B35F7F">
            <w:pPr>
              <w:pStyle w:val="HTMLPreformatted"/>
              <w:shd w:val="clear" w:color="auto" w:fill="FFFFFF"/>
              <w:rPr>
                <w:rFonts w:ascii="Times New Roman" w:hAnsi="Times New Roman" w:cs="Times New Roman"/>
              </w:rPr>
            </w:pPr>
            <w:r w:rsidRPr="00615E63">
              <w:rPr>
                <w:rFonts w:ascii="Times New Roman" w:hAnsi="Times New Roman" w:cs="Times New Roman"/>
              </w:rPr>
              <w:t>BE518379-R: TTAAACGGACAGAGCACACG</w:t>
            </w:r>
          </w:p>
          <w:p w14:paraId="37ACEB57" w14:textId="77777777" w:rsidR="002627C1" w:rsidRPr="00615E63" w:rsidRDefault="002627C1" w:rsidP="00B35F7F">
            <w:pPr>
              <w:rPr>
                <w:sz w:val="20"/>
                <w:szCs w:val="20"/>
              </w:rPr>
            </w:pPr>
          </w:p>
        </w:tc>
        <w:tc>
          <w:tcPr>
            <w:tcW w:w="1260" w:type="dxa"/>
          </w:tcPr>
          <w:p w14:paraId="7FCD2D3C" w14:textId="77777777" w:rsidR="002627C1" w:rsidRPr="00615E63" w:rsidRDefault="002D569D" w:rsidP="00B35F7F">
            <w:pPr>
              <w:jc w:val="center"/>
              <w:rPr>
                <w:sz w:val="20"/>
                <w:szCs w:val="20"/>
              </w:rPr>
            </w:pPr>
            <w:r w:rsidRPr="00615E63">
              <w:rPr>
                <w:sz w:val="20"/>
                <w:szCs w:val="20"/>
              </w:rPr>
              <w:fldChar w:fldCharType="begin">
                <w:fldData xml:space="preserve">PEVuZE5vdGU+PENpdGU+PEF1dGhvcj5MaXU8L0F1dGhvcj48WWVhcj4yMDEwPC9ZZWFyPjxSZWNO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</w:fldData>
              </w:fldChar>
            </w:r>
            <w:r w:rsidR="00B35F7F">
              <w:rPr>
                <w:sz w:val="20"/>
                <w:szCs w:val="20"/>
              </w:rPr>
              <w:instrText xml:space="preserve"> ADDIN EN.CITE </w:instrText>
            </w:r>
            <w:r>
              <w:rPr>
                <w:sz w:val="20"/>
                <w:szCs w:val="20"/>
              </w:rPr>
              <w:fldChar w:fldCharType="begin">
                <w:fldData xml:space="preserve">PEVuZE5vdGU+PENpdGU+PEF1dGhvcj5MaXU8L0F1dGhvcj48WWVhcj4yMDEwPC9ZZWFyPjxSZWNO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</w:fldData>
              </w:fldChar>
            </w:r>
            <w:r w:rsidR="00B35F7F">
              <w:rPr>
                <w:sz w:val="20"/>
                <w:szCs w:val="20"/>
              </w:rPr>
              <w:instrText xml:space="preserve"> ADDIN EN.CITE.DATA </w:instrText>
            </w:r>
            <w:r>
              <w:rPr>
                <w:sz w:val="20"/>
                <w:szCs w:val="20"/>
              </w:rPr>
            </w:r>
            <w:r>
              <w:rPr>
                <w:sz w:val="20"/>
                <w:szCs w:val="20"/>
              </w:rPr>
              <w:fldChar w:fldCharType="end"/>
            </w:r>
            <w:r w:rsidRPr="00615E63">
              <w:rPr>
                <w:sz w:val="20"/>
                <w:szCs w:val="20"/>
              </w:rPr>
            </w:r>
            <w:r w:rsidRPr="00615E63">
              <w:rPr>
                <w:sz w:val="20"/>
                <w:szCs w:val="20"/>
              </w:rPr>
              <w:fldChar w:fldCharType="separate"/>
            </w:r>
            <w:r w:rsidR="00B35F7F">
              <w:rPr>
                <w:noProof/>
                <w:sz w:val="20"/>
                <w:szCs w:val="20"/>
              </w:rPr>
              <w:t>(Liu et al., 2010)</w:t>
            </w:r>
            <w:r w:rsidRPr="00615E63">
              <w:rPr>
                <w:sz w:val="20"/>
                <w:szCs w:val="20"/>
              </w:rPr>
              <w:fldChar w:fldCharType="end"/>
            </w:r>
          </w:p>
        </w:tc>
      </w:tr>
      <w:tr w:rsidR="002627C1" w:rsidRPr="00615E63" w14:paraId="3A9CB865" w14:textId="77777777">
        <w:trPr>
          <w:jc w:val="center"/>
        </w:trPr>
        <w:tc>
          <w:tcPr>
            <w:tcW w:w="1278" w:type="dxa"/>
          </w:tcPr>
          <w:p w14:paraId="1D42D367" w14:textId="77777777" w:rsidR="002627C1" w:rsidRPr="00615E63" w:rsidRDefault="002627C1" w:rsidP="00B35F7F">
            <w:pPr>
              <w:jc w:val="center"/>
              <w:rPr>
                <w:sz w:val="20"/>
                <w:szCs w:val="20"/>
              </w:rPr>
            </w:pPr>
            <w:r w:rsidRPr="00615E63">
              <w:rPr>
                <w:sz w:val="20"/>
                <w:szCs w:val="20"/>
              </w:rPr>
              <w:t>LR Resistance</w:t>
            </w:r>
          </w:p>
        </w:tc>
        <w:tc>
          <w:tcPr>
            <w:tcW w:w="771" w:type="dxa"/>
          </w:tcPr>
          <w:p w14:paraId="27B4CE64" w14:textId="77777777" w:rsidR="002627C1" w:rsidRPr="00615E63" w:rsidRDefault="002627C1" w:rsidP="00B35F7F">
            <w:pPr>
              <w:jc w:val="center"/>
              <w:rPr>
                <w:i/>
                <w:sz w:val="20"/>
                <w:szCs w:val="20"/>
              </w:rPr>
            </w:pPr>
            <w:r w:rsidRPr="00615E63">
              <w:rPr>
                <w:i/>
                <w:sz w:val="20"/>
                <w:szCs w:val="20"/>
              </w:rPr>
              <w:t>Lr34</w:t>
            </w:r>
          </w:p>
        </w:tc>
        <w:tc>
          <w:tcPr>
            <w:tcW w:w="1151" w:type="dxa"/>
          </w:tcPr>
          <w:p w14:paraId="5E5EA01A" w14:textId="77777777" w:rsidR="002627C1" w:rsidRPr="00615E63" w:rsidRDefault="002627C1" w:rsidP="00B35F7F">
            <w:pPr>
              <w:jc w:val="center"/>
              <w:rPr>
                <w:sz w:val="20"/>
                <w:szCs w:val="20"/>
              </w:rPr>
            </w:pPr>
            <w:r w:rsidRPr="00615E63">
              <w:rPr>
                <w:sz w:val="20"/>
                <w:szCs w:val="20"/>
              </w:rPr>
              <w:t>csLV34</w:t>
            </w:r>
          </w:p>
        </w:tc>
        <w:tc>
          <w:tcPr>
            <w:tcW w:w="4082" w:type="dxa"/>
          </w:tcPr>
          <w:p w14:paraId="6F30F41D" w14:textId="77777777" w:rsidR="002627C1" w:rsidRPr="00615E63" w:rsidRDefault="002627C1" w:rsidP="00B35F7F">
            <w:pPr>
              <w:rPr>
                <w:rFonts w:eastAsia="Times New Roman"/>
                <w:sz w:val="20"/>
                <w:szCs w:val="20"/>
              </w:rPr>
            </w:pPr>
            <w:r w:rsidRPr="00615E63">
              <w:rPr>
                <w:rFonts w:eastAsia="Times New Roman"/>
                <w:sz w:val="20"/>
                <w:szCs w:val="20"/>
                <w:shd w:val="clear" w:color="auto" w:fill="FFFFFF"/>
              </w:rPr>
              <w:t>csLV34F: GTTGGTTAAGACTGGTGATGG</w:t>
            </w:r>
            <w:r w:rsidRPr="00615E63">
              <w:rPr>
                <w:rFonts w:eastAsia="Times New Roman"/>
                <w:sz w:val="20"/>
                <w:szCs w:val="20"/>
              </w:rPr>
              <w:br/>
            </w:r>
            <w:r w:rsidRPr="00615E63">
              <w:rPr>
                <w:rFonts w:eastAsia="Times New Roman"/>
                <w:sz w:val="20"/>
                <w:szCs w:val="20"/>
                <w:shd w:val="clear" w:color="auto" w:fill="FFFFFF"/>
              </w:rPr>
              <w:t>csLV34R: TGCTTGCTATTGCTGAATAGT</w:t>
            </w:r>
          </w:p>
          <w:p w14:paraId="4411E13D" w14:textId="77777777" w:rsidR="002627C1" w:rsidRPr="00615E63" w:rsidRDefault="002627C1" w:rsidP="00B35F7F">
            <w:pPr>
              <w:jc w:val="center"/>
              <w:rPr>
                <w:sz w:val="20"/>
                <w:szCs w:val="20"/>
              </w:rPr>
            </w:pPr>
          </w:p>
        </w:tc>
        <w:tc>
          <w:tcPr>
            <w:tcW w:w="1260" w:type="dxa"/>
          </w:tcPr>
          <w:p w14:paraId="7CFABFCB" w14:textId="77777777" w:rsidR="002627C1" w:rsidRPr="00615E63" w:rsidRDefault="002D569D" w:rsidP="00323943">
            <w:pPr>
              <w:jc w:val="center"/>
              <w:rPr>
                <w:sz w:val="20"/>
                <w:szCs w:val="20"/>
              </w:rPr>
            </w:pPr>
            <w:r w:rsidRPr="00615E63">
              <w:rPr>
                <w:sz w:val="20"/>
                <w:szCs w:val="20"/>
              </w:rPr>
              <w:fldChar w:fldCharType="begin">
                <w:fldData xml:space="preserve">PEVuZE5vdGU+PENpdGU+PEF1dGhvcj5MYWd1ZGFoPC9BdXRob3I+PFllYXI+MjAwNjwvWWVhcj48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</w:fldData>
              </w:fldChar>
            </w:r>
            <w:r w:rsidR="00323943">
              <w:rPr>
                <w:sz w:val="20"/>
                <w:szCs w:val="20"/>
              </w:rPr>
              <w:instrText xml:space="preserve"> ADDIN EN.CITE </w:instrText>
            </w:r>
            <w:r>
              <w:rPr>
                <w:sz w:val="20"/>
                <w:szCs w:val="20"/>
              </w:rPr>
              <w:fldChar w:fldCharType="begin">
                <w:fldData xml:space="preserve">PEVuZE5vdGU+PENpdGU+PEF1dGhvcj5MYWd1ZGFoPC9BdXRob3I+PFllYXI+MjAwNjwvWWVhcj48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</w:fldData>
              </w:fldChar>
            </w:r>
            <w:r w:rsidR="00323943">
              <w:rPr>
                <w:sz w:val="20"/>
                <w:szCs w:val="20"/>
              </w:rPr>
              <w:instrText xml:space="preserve"> ADDIN EN.CITE.DATA </w:instrText>
            </w:r>
            <w:r>
              <w:rPr>
                <w:sz w:val="20"/>
                <w:szCs w:val="20"/>
              </w:rPr>
            </w:r>
            <w:r>
              <w:rPr>
                <w:sz w:val="20"/>
                <w:szCs w:val="20"/>
              </w:rPr>
              <w:fldChar w:fldCharType="end"/>
            </w:r>
            <w:r w:rsidRPr="00615E63">
              <w:rPr>
                <w:sz w:val="20"/>
                <w:szCs w:val="20"/>
              </w:rPr>
            </w:r>
            <w:r w:rsidRPr="00615E63">
              <w:rPr>
                <w:sz w:val="20"/>
                <w:szCs w:val="20"/>
              </w:rPr>
              <w:fldChar w:fldCharType="separate"/>
            </w:r>
            <w:r w:rsidR="00323943">
              <w:rPr>
                <w:noProof/>
                <w:sz w:val="20"/>
                <w:szCs w:val="20"/>
              </w:rPr>
              <w:t>(Lagudah et al., 2006)</w:t>
            </w:r>
            <w:r w:rsidRPr="00615E63">
              <w:rPr>
                <w:sz w:val="20"/>
                <w:szCs w:val="20"/>
              </w:rPr>
              <w:fldChar w:fldCharType="end"/>
            </w:r>
          </w:p>
        </w:tc>
      </w:tr>
      <w:tr w:rsidR="002627C1" w:rsidRPr="00615E63" w14:paraId="4EEE455F" w14:textId="77777777">
        <w:trPr>
          <w:jc w:val="center"/>
        </w:trPr>
        <w:tc>
          <w:tcPr>
            <w:tcW w:w="1278" w:type="dxa"/>
          </w:tcPr>
          <w:p w14:paraId="295AD907" w14:textId="77777777" w:rsidR="002627C1" w:rsidRPr="00615E63" w:rsidRDefault="002627C1" w:rsidP="00B35F7F">
            <w:pPr>
              <w:jc w:val="center"/>
              <w:rPr>
                <w:sz w:val="20"/>
                <w:szCs w:val="20"/>
              </w:rPr>
            </w:pPr>
            <w:r w:rsidRPr="00615E63">
              <w:rPr>
                <w:sz w:val="20"/>
                <w:szCs w:val="20"/>
              </w:rPr>
              <w:t>Plant Height WT</w:t>
            </w:r>
          </w:p>
        </w:tc>
        <w:tc>
          <w:tcPr>
            <w:tcW w:w="771" w:type="dxa"/>
          </w:tcPr>
          <w:p w14:paraId="1D44AF52" w14:textId="77777777" w:rsidR="002627C1" w:rsidRPr="00615E63" w:rsidRDefault="002627C1" w:rsidP="00B35F7F">
            <w:pPr>
              <w:jc w:val="center"/>
              <w:rPr>
                <w:i/>
                <w:sz w:val="20"/>
                <w:szCs w:val="20"/>
              </w:rPr>
            </w:pPr>
            <w:r w:rsidRPr="00615E63">
              <w:rPr>
                <w:i/>
                <w:sz w:val="20"/>
                <w:szCs w:val="20"/>
              </w:rPr>
              <w:t>Rht-B1a</w:t>
            </w:r>
          </w:p>
        </w:tc>
        <w:tc>
          <w:tcPr>
            <w:tcW w:w="1151" w:type="dxa"/>
          </w:tcPr>
          <w:p w14:paraId="6F06A518" w14:textId="77777777" w:rsidR="002627C1" w:rsidRPr="00615E63" w:rsidRDefault="002627C1" w:rsidP="00B35F7F">
            <w:pPr>
              <w:jc w:val="center"/>
              <w:rPr>
                <w:sz w:val="20"/>
                <w:szCs w:val="20"/>
              </w:rPr>
            </w:pPr>
            <w:r w:rsidRPr="00615E63">
              <w:rPr>
                <w:sz w:val="20"/>
                <w:szCs w:val="20"/>
              </w:rPr>
              <w:t>BF/WR1</w:t>
            </w:r>
          </w:p>
        </w:tc>
        <w:tc>
          <w:tcPr>
            <w:tcW w:w="4082" w:type="dxa"/>
          </w:tcPr>
          <w:p w14:paraId="6CF86E6C" w14:textId="77777777" w:rsidR="002627C1" w:rsidRPr="00615E63" w:rsidRDefault="002627C1" w:rsidP="00B35F7F">
            <w:pPr>
              <w:rPr>
                <w:rFonts w:eastAsia="Times New Roman"/>
                <w:sz w:val="20"/>
                <w:szCs w:val="20"/>
              </w:rPr>
            </w:pPr>
            <w:r w:rsidRPr="00615E63">
              <w:rPr>
                <w:rFonts w:eastAsia="Times New Roman"/>
                <w:sz w:val="20"/>
                <w:szCs w:val="20"/>
                <w:shd w:val="clear" w:color="auto" w:fill="FFFFFF"/>
              </w:rPr>
              <w:t>BF: GGTAGGGAGGCGAGAGGCGAG</w:t>
            </w:r>
            <w:r w:rsidRPr="00615E63">
              <w:rPr>
                <w:rFonts w:eastAsia="Times New Roman"/>
                <w:sz w:val="20"/>
                <w:szCs w:val="20"/>
              </w:rPr>
              <w:br/>
            </w:r>
            <w:r w:rsidRPr="00615E63">
              <w:rPr>
                <w:rFonts w:eastAsia="Times New Roman"/>
                <w:sz w:val="20"/>
                <w:szCs w:val="20"/>
                <w:shd w:val="clear" w:color="auto" w:fill="FFFFFF"/>
              </w:rPr>
              <w:t>WR1:CATCCCCATGGCCATCTCGAGCTG</w:t>
            </w:r>
          </w:p>
        </w:tc>
        <w:tc>
          <w:tcPr>
            <w:tcW w:w="1260" w:type="dxa"/>
          </w:tcPr>
          <w:p w14:paraId="11B103DF" w14:textId="77777777" w:rsidR="002627C1" w:rsidRPr="00615E63" w:rsidRDefault="002D569D" w:rsidP="00B35F7F">
            <w:pPr>
              <w:jc w:val="center"/>
              <w:rPr>
                <w:sz w:val="20"/>
                <w:szCs w:val="20"/>
              </w:rPr>
            </w:pPr>
            <w:r w:rsidRPr="00615E63">
              <w:rPr>
                <w:sz w:val="20"/>
                <w:szCs w:val="20"/>
              </w:rPr>
              <w:fldChar w:fldCharType="begin"/>
            </w:r>
            <w:r w:rsidR="002627C1" w:rsidRPr="00615E63">
              <w:rPr>
                <w:sz w:val="20"/>
                <w:szCs w:val="20"/>
              </w:rPr>
              <w:instrText xml:space="preserve"> ADDIN EN.CITE &lt;EndNote&gt;&lt;Cite&gt;&lt;Author&gt;Ellis&lt;/Author&gt;&lt;Year&gt;2002&lt;/Year&gt;&lt;RecNum&gt;532&lt;/RecNum&gt;&lt;DisplayText&gt;(Ellis et al., 2002)&lt;/DisplayText&gt;&lt;record&gt;&lt;rec-number&gt;532&lt;/rec-number&gt;&lt;foreign-keys&gt;&lt;key app="EN" db-id="t52e5f9wev9fanesaazv5w2sztfs0tateepf" timestamp="1411759406"&gt;532&lt;/key&gt;&lt;/foreign-keys&gt;&lt;ref-type name="Journal Article"&gt;17&lt;/ref-type&gt;&lt;contributors&gt;&lt;authors&gt;&lt;author&gt;Ellis, M.&lt;/author&gt;&lt;author&gt;Spielmeyer, W.&lt;/author&gt;&lt;author&gt;Gale, K.&lt;/author&gt;&lt;author&gt;Rebetzke, G.&lt;/author&gt;&lt;author&gt;Richards, R.&lt;/author&gt;&lt;/authors&gt;&lt;/contributors&gt;&lt;titles&gt;&lt;title&gt;&amp;quot;Perfect&amp;quot; markers for the Rht-B1b and Rht-D1b dwarfing genes in wheat&lt;/title&gt;&lt;secondary-title&gt;Theoretical and Applied Genetics&lt;/secondary-title&gt;&lt;alt-title&gt;Theor Appl Genet&lt;/alt-title&gt;&lt;/titles&gt;&lt;periodical&gt;&lt;full-title&gt;Theoretical and Applied Genetics&lt;/full-title&gt;&lt;abbr-1&gt;Theoret. Appl. Genetics&lt;/abbr-1&gt;&lt;/periodical&gt;&lt;alt-periodical&gt;&lt;full-title&gt;Theor Appl Genet&lt;/full-title&gt;&lt;abbr-1&gt;TAG. Theoretical and applied genetics. Theoretische und angewandte Genetik&lt;/abbr-1&gt;&lt;/alt-periodical&gt;&lt;pages&gt;1038-1042&lt;/pages&gt;&lt;volume&gt;105&lt;/volume&gt;&lt;number&gt;6-7&lt;/number&gt;&lt;keywords&gt;&lt;keyword&gt;Wheat Reduced height GA insensitivity PCR markers&lt;/keyword&gt;&lt;/keywords&gt;&lt;dates&gt;&lt;year&gt;2002&lt;/year&gt;&lt;pub-dates&gt;&lt;date&gt;2002/11/01&lt;/date&gt;&lt;/pub-dates&gt;&lt;/dates&gt;&lt;publisher&gt;Springer-Verlag&lt;/publisher&gt;&lt;isbn&gt;0040-5752&lt;/isbn&gt;&lt;urls&gt;&lt;related-urls&gt;&lt;url&gt;http://dx.doi.org/10.1007/s00122-002-1048-4&lt;/url&gt;&lt;url&gt;http://download.springer.com/static/pdf/57/art%253A10.1007%252Fs00122-002-1048-4.pdf?auth66=1411932224_ef045d9daac52bb5885da46a309c14ff&amp;amp;ext=.pdf&lt;/url&gt;&lt;/related-urls&gt;&lt;/urls&gt;&lt;electronic-resource-num&gt;10.1007/s00122-002-1048-4&lt;/electronic-resource-num&gt;&lt;language&gt;English&lt;/language&gt;&lt;/record&gt;&lt;/Cite&gt;&lt;/EndNote&gt;</w:instrText>
            </w:r>
            <w:r w:rsidRPr="00615E63">
              <w:rPr>
                <w:sz w:val="20"/>
                <w:szCs w:val="20"/>
              </w:rPr>
              <w:fldChar w:fldCharType="separate"/>
            </w:r>
            <w:r w:rsidR="002627C1" w:rsidRPr="00615E63">
              <w:rPr>
                <w:noProof/>
                <w:sz w:val="20"/>
                <w:szCs w:val="20"/>
              </w:rPr>
              <w:t>(Ellis et al., 2002)</w:t>
            </w:r>
            <w:r w:rsidRPr="00615E63">
              <w:rPr>
                <w:sz w:val="20"/>
                <w:szCs w:val="20"/>
              </w:rPr>
              <w:fldChar w:fldCharType="end"/>
            </w:r>
          </w:p>
        </w:tc>
      </w:tr>
      <w:tr w:rsidR="002627C1" w:rsidRPr="00615E63" w14:paraId="3FABF233" w14:textId="77777777">
        <w:trPr>
          <w:jc w:val="center"/>
        </w:trPr>
        <w:tc>
          <w:tcPr>
            <w:tcW w:w="1278" w:type="dxa"/>
          </w:tcPr>
          <w:p w14:paraId="25E832AB" w14:textId="77777777" w:rsidR="002627C1" w:rsidRPr="00615E63" w:rsidRDefault="002627C1" w:rsidP="00B35F7F">
            <w:pPr>
              <w:jc w:val="center"/>
              <w:rPr>
                <w:sz w:val="20"/>
                <w:szCs w:val="20"/>
              </w:rPr>
            </w:pPr>
            <w:r w:rsidRPr="00615E63">
              <w:rPr>
                <w:sz w:val="20"/>
                <w:szCs w:val="20"/>
              </w:rPr>
              <w:t>Plant Height Dwarfing</w:t>
            </w:r>
          </w:p>
        </w:tc>
        <w:tc>
          <w:tcPr>
            <w:tcW w:w="771" w:type="dxa"/>
          </w:tcPr>
          <w:p w14:paraId="57EC85D6" w14:textId="77777777" w:rsidR="002627C1" w:rsidRPr="00615E63" w:rsidRDefault="002627C1" w:rsidP="00B35F7F">
            <w:pPr>
              <w:jc w:val="center"/>
              <w:rPr>
                <w:i/>
                <w:sz w:val="20"/>
                <w:szCs w:val="20"/>
              </w:rPr>
            </w:pPr>
            <w:r w:rsidRPr="00615E63">
              <w:rPr>
                <w:i/>
                <w:sz w:val="20"/>
                <w:szCs w:val="20"/>
              </w:rPr>
              <w:t>Rht-B1b</w:t>
            </w:r>
          </w:p>
        </w:tc>
        <w:tc>
          <w:tcPr>
            <w:tcW w:w="1151" w:type="dxa"/>
          </w:tcPr>
          <w:p w14:paraId="27D75A08" w14:textId="77777777" w:rsidR="002627C1" w:rsidRPr="00615E63" w:rsidRDefault="002627C1" w:rsidP="00B35F7F">
            <w:pPr>
              <w:jc w:val="center"/>
              <w:rPr>
                <w:sz w:val="20"/>
                <w:szCs w:val="20"/>
              </w:rPr>
            </w:pPr>
            <w:r w:rsidRPr="00615E63">
              <w:rPr>
                <w:sz w:val="20"/>
                <w:szCs w:val="20"/>
              </w:rPr>
              <w:t>BF/MR1</w:t>
            </w:r>
          </w:p>
        </w:tc>
        <w:tc>
          <w:tcPr>
            <w:tcW w:w="4082" w:type="dxa"/>
          </w:tcPr>
          <w:p w14:paraId="0BA59EFB" w14:textId="77777777" w:rsidR="002627C1" w:rsidRPr="00615E63" w:rsidRDefault="002627C1" w:rsidP="00B35F7F">
            <w:pPr>
              <w:rPr>
                <w:rFonts w:eastAsia="Times New Roman"/>
                <w:sz w:val="20"/>
                <w:szCs w:val="20"/>
              </w:rPr>
            </w:pPr>
            <w:r w:rsidRPr="00615E63">
              <w:rPr>
                <w:rFonts w:eastAsia="Times New Roman"/>
                <w:sz w:val="20"/>
                <w:szCs w:val="20"/>
                <w:shd w:val="clear" w:color="auto" w:fill="FFFFFF"/>
              </w:rPr>
              <w:t>F: CCAGATACACAACTGCTGGC</w:t>
            </w:r>
            <w:r w:rsidRPr="00615E63">
              <w:rPr>
                <w:rFonts w:eastAsia="Times New Roman"/>
                <w:sz w:val="20"/>
                <w:szCs w:val="20"/>
              </w:rPr>
              <w:br/>
            </w:r>
            <w:r w:rsidRPr="00615E63">
              <w:rPr>
                <w:rFonts w:eastAsia="Times New Roman"/>
                <w:sz w:val="20"/>
                <w:szCs w:val="20"/>
                <w:shd w:val="clear" w:color="auto" w:fill="FFFFFF"/>
              </w:rPr>
              <w:t>R: TGATCTTGAGGTTCTCGTCG</w:t>
            </w:r>
          </w:p>
        </w:tc>
        <w:tc>
          <w:tcPr>
            <w:tcW w:w="1260" w:type="dxa"/>
          </w:tcPr>
          <w:p w14:paraId="6BD0ADE4" w14:textId="77777777" w:rsidR="002627C1" w:rsidRPr="00615E63" w:rsidRDefault="002627C1" w:rsidP="00B35F7F">
            <w:pPr>
              <w:jc w:val="center"/>
              <w:rPr>
                <w:sz w:val="20"/>
                <w:szCs w:val="20"/>
              </w:rPr>
            </w:pPr>
          </w:p>
        </w:tc>
      </w:tr>
      <w:tr w:rsidR="002627C1" w:rsidRPr="00615E63" w14:paraId="686FF536" w14:textId="77777777">
        <w:trPr>
          <w:jc w:val="center"/>
        </w:trPr>
        <w:tc>
          <w:tcPr>
            <w:tcW w:w="1278" w:type="dxa"/>
          </w:tcPr>
          <w:p w14:paraId="4277576F" w14:textId="77777777" w:rsidR="002627C1" w:rsidRPr="00615E63" w:rsidRDefault="002627C1" w:rsidP="00B35F7F">
            <w:pPr>
              <w:jc w:val="center"/>
              <w:rPr>
                <w:sz w:val="20"/>
                <w:szCs w:val="20"/>
              </w:rPr>
            </w:pPr>
            <w:r w:rsidRPr="00615E63">
              <w:rPr>
                <w:sz w:val="20"/>
                <w:szCs w:val="20"/>
              </w:rPr>
              <w:t>Plant Height WT</w:t>
            </w:r>
          </w:p>
        </w:tc>
        <w:tc>
          <w:tcPr>
            <w:tcW w:w="771" w:type="dxa"/>
          </w:tcPr>
          <w:p w14:paraId="77620D0B" w14:textId="77777777" w:rsidR="002627C1" w:rsidRPr="00615E63" w:rsidRDefault="002627C1" w:rsidP="00B35F7F">
            <w:pPr>
              <w:jc w:val="center"/>
              <w:rPr>
                <w:i/>
                <w:sz w:val="20"/>
                <w:szCs w:val="20"/>
              </w:rPr>
            </w:pPr>
            <w:r w:rsidRPr="00615E63">
              <w:rPr>
                <w:i/>
                <w:sz w:val="20"/>
                <w:szCs w:val="20"/>
              </w:rPr>
              <w:t>Rht-D1a</w:t>
            </w:r>
          </w:p>
        </w:tc>
        <w:tc>
          <w:tcPr>
            <w:tcW w:w="1151" w:type="dxa"/>
          </w:tcPr>
          <w:p w14:paraId="079B6964" w14:textId="77777777" w:rsidR="002627C1" w:rsidRPr="00615E63" w:rsidRDefault="002627C1" w:rsidP="00B35F7F">
            <w:pPr>
              <w:jc w:val="center"/>
              <w:rPr>
                <w:sz w:val="20"/>
                <w:szCs w:val="20"/>
              </w:rPr>
            </w:pPr>
            <w:r w:rsidRPr="00615E63">
              <w:rPr>
                <w:sz w:val="20"/>
                <w:szCs w:val="20"/>
              </w:rPr>
              <w:t>DF2/WR2</w:t>
            </w:r>
          </w:p>
        </w:tc>
        <w:tc>
          <w:tcPr>
            <w:tcW w:w="4082" w:type="dxa"/>
          </w:tcPr>
          <w:p w14:paraId="7026E7AF" w14:textId="77777777" w:rsidR="002627C1" w:rsidRPr="00615E63" w:rsidRDefault="002627C1" w:rsidP="00B35F7F">
            <w:pPr>
              <w:rPr>
                <w:rFonts w:eastAsia="Times New Roman"/>
                <w:sz w:val="20"/>
                <w:szCs w:val="20"/>
              </w:rPr>
            </w:pPr>
            <w:r w:rsidRPr="00615E63">
              <w:rPr>
                <w:rFonts w:eastAsia="Times New Roman"/>
                <w:sz w:val="20"/>
                <w:szCs w:val="20"/>
                <w:shd w:val="clear" w:color="auto" w:fill="FFFFFF"/>
              </w:rPr>
              <w:t>DF2: GGCAAGCAAAAGCTTCGCG</w:t>
            </w:r>
            <w:r w:rsidRPr="00615E63">
              <w:rPr>
                <w:rFonts w:eastAsia="Times New Roman"/>
                <w:sz w:val="20"/>
                <w:szCs w:val="20"/>
              </w:rPr>
              <w:br/>
            </w:r>
            <w:r w:rsidRPr="00615E63">
              <w:rPr>
                <w:rFonts w:eastAsia="Times New Roman"/>
                <w:sz w:val="20"/>
                <w:szCs w:val="20"/>
                <w:shd w:val="clear" w:color="auto" w:fill="FFFFFF"/>
              </w:rPr>
              <w:t>WR2: GGCCATCTCGAGCTGCAC</w:t>
            </w:r>
          </w:p>
        </w:tc>
        <w:tc>
          <w:tcPr>
            <w:tcW w:w="1260" w:type="dxa"/>
          </w:tcPr>
          <w:p w14:paraId="1F9313EC" w14:textId="77777777" w:rsidR="002627C1" w:rsidRPr="00615E63" w:rsidRDefault="002627C1" w:rsidP="00B35F7F">
            <w:pPr>
              <w:jc w:val="center"/>
              <w:rPr>
                <w:sz w:val="20"/>
                <w:szCs w:val="20"/>
              </w:rPr>
            </w:pPr>
          </w:p>
        </w:tc>
      </w:tr>
      <w:tr w:rsidR="002627C1" w:rsidRPr="00615E63" w14:paraId="3DB62B58" w14:textId="77777777">
        <w:trPr>
          <w:jc w:val="center"/>
        </w:trPr>
        <w:tc>
          <w:tcPr>
            <w:tcW w:w="1278" w:type="dxa"/>
          </w:tcPr>
          <w:p w14:paraId="2A1F0677" w14:textId="77777777" w:rsidR="002627C1" w:rsidRPr="00615E63" w:rsidRDefault="002627C1" w:rsidP="00B35F7F">
            <w:pPr>
              <w:jc w:val="center"/>
              <w:rPr>
                <w:sz w:val="20"/>
                <w:szCs w:val="20"/>
              </w:rPr>
            </w:pPr>
            <w:r w:rsidRPr="00615E63">
              <w:rPr>
                <w:sz w:val="20"/>
                <w:szCs w:val="20"/>
              </w:rPr>
              <w:t>Plant Height Dwarfing</w:t>
            </w:r>
          </w:p>
        </w:tc>
        <w:tc>
          <w:tcPr>
            <w:tcW w:w="771" w:type="dxa"/>
          </w:tcPr>
          <w:p w14:paraId="0347C1A6" w14:textId="77777777" w:rsidR="002627C1" w:rsidRPr="00615E63" w:rsidRDefault="002627C1" w:rsidP="00B35F7F">
            <w:pPr>
              <w:jc w:val="center"/>
              <w:rPr>
                <w:i/>
                <w:sz w:val="20"/>
                <w:szCs w:val="20"/>
              </w:rPr>
            </w:pPr>
            <w:r w:rsidRPr="00615E63">
              <w:rPr>
                <w:i/>
                <w:sz w:val="20"/>
                <w:szCs w:val="20"/>
              </w:rPr>
              <w:t>Rht-D1b</w:t>
            </w:r>
          </w:p>
          <w:p w14:paraId="72DCBC8B" w14:textId="77777777" w:rsidR="002627C1" w:rsidRPr="00615E63" w:rsidRDefault="002627C1" w:rsidP="00B35F7F">
            <w:pPr>
              <w:rPr>
                <w:i/>
                <w:sz w:val="20"/>
                <w:szCs w:val="20"/>
              </w:rPr>
            </w:pPr>
          </w:p>
        </w:tc>
        <w:tc>
          <w:tcPr>
            <w:tcW w:w="1151" w:type="dxa"/>
          </w:tcPr>
          <w:p w14:paraId="193A0607" w14:textId="77777777" w:rsidR="002627C1" w:rsidRPr="00615E63" w:rsidRDefault="002627C1" w:rsidP="00B35F7F">
            <w:pPr>
              <w:jc w:val="center"/>
              <w:rPr>
                <w:sz w:val="20"/>
                <w:szCs w:val="20"/>
              </w:rPr>
            </w:pPr>
            <w:r w:rsidRPr="00615E63">
              <w:rPr>
                <w:sz w:val="20"/>
                <w:szCs w:val="20"/>
              </w:rPr>
              <w:t>DF/MR2</w:t>
            </w:r>
          </w:p>
        </w:tc>
        <w:tc>
          <w:tcPr>
            <w:tcW w:w="4082" w:type="dxa"/>
          </w:tcPr>
          <w:p w14:paraId="620609BE" w14:textId="77777777" w:rsidR="002627C1" w:rsidRPr="00615E63" w:rsidRDefault="002627C1" w:rsidP="00B35F7F">
            <w:pPr>
              <w:rPr>
                <w:rFonts w:eastAsia="Times New Roman"/>
                <w:sz w:val="20"/>
                <w:szCs w:val="20"/>
              </w:rPr>
            </w:pPr>
            <w:r w:rsidRPr="00615E63">
              <w:rPr>
                <w:rFonts w:eastAsia="Times New Roman"/>
                <w:sz w:val="20"/>
                <w:szCs w:val="20"/>
                <w:shd w:val="clear" w:color="auto" w:fill="FFFFFF"/>
              </w:rPr>
              <w:t>DF: CGCGCAATTATTGGCCAGAGATAG</w:t>
            </w:r>
            <w:r w:rsidRPr="00615E63">
              <w:rPr>
                <w:rFonts w:eastAsia="Times New Roman"/>
                <w:sz w:val="20"/>
                <w:szCs w:val="20"/>
              </w:rPr>
              <w:br/>
            </w:r>
            <w:r w:rsidRPr="00615E63">
              <w:rPr>
                <w:rFonts w:eastAsia="Times New Roman"/>
                <w:sz w:val="20"/>
                <w:szCs w:val="20"/>
                <w:shd w:val="clear" w:color="auto" w:fill="FFFFFF"/>
              </w:rPr>
              <w:t>MR2:CCCCATGGCCATCTCGAGCTGCTA</w:t>
            </w:r>
          </w:p>
        </w:tc>
        <w:tc>
          <w:tcPr>
            <w:tcW w:w="1260" w:type="dxa"/>
          </w:tcPr>
          <w:p w14:paraId="1CB097A4" w14:textId="77777777" w:rsidR="002627C1" w:rsidRPr="00615E63" w:rsidRDefault="002627C1" w:rsidP="00B35F7F">
            <w:pPr>
              <w:jc w:val="center"/>
              <w:rPr>
                <w:sz w:val="20"/>
                <w:szCs w:val="20"/>
              </w:rPr>
            </w:pPr>
          </w:p>
        </w:tc>
      </w:tr>
      <w:tr w:rsidR="002627C1" w:rsidRPr="00615E63" w14:paraId="3EFB0D05" w14:textId="77777777">
        <w:trPr>
          <w:jc w:val="center"/>
        </w:trPr>
        <w:tc>
          <w:tcPr>
            <w:tcW w:w="1278" w:type="dxa"/>
          </w:tcPr>
          <w:p w14:paraId="10A9B4B9" w14:textId="77777777" w:rsidR="002627C1" w:rsidRPr="00615E63" w:rsidRDefault="002627C1" w:rsidP="00B35F7F">
            <w:pPr>
              <w:jc w:val="center"/>
              <w:rPr>
                <w:sz w:val="20"/>
                <w:szCs w:val="20"/>
              </w:rPr>
            </w:pPr>
            <w:r w:rsidRPr="00615E63">
              <w:rPr>
                <w:sz w:val="20"/>
                <w:szCs w:val="20"/>
              </w:rPr>
              <w:t>HMW-Gs</w:t>
            </w:r>
          </w:p>
        </w:tc>
        <w:tc>
          <w:tcPr>
            <w:tcW w:w="771" w:type="dxa"/>
          </w:tcPr>
          <w:p w14:paraId="5986EA4F" w14:textId="77777777" w:rsidR="002627C1" w:rsidRPr="00615E63" w:rsidRDefault="002627C1" w:rsidP="00B35F7F">
            <w:pPr>
              <w:jc w:val="center"/>
              <w:rPr>
                <w:i/>
                <w:sz w:val="20"/>
                <w:szCs w:val="20"/>
              </w:rPr>
            </w:pPr>
            <w:r w:rsidRPr="00615E63">
              <w:rPr>
                <w:i/>
                <w:sz w:val="20"/>
                <w:szCs w:val="20"/>
              </w:rPr>
              <w:t>Glu-A1</w:t>
            </w:r>
          </w:p>
        </w:tc>
        <w:tc>
          <w:tcPr>
            <w:tcW w:w="1151" w:type="dxa"/>
          </w:tcPr>
          <w:p w14:paraId="27D7AF05" w14:textId="77777777" w:rsidR="002627C1" w:rsidRPr="00615E63" w:rsidRDefault="002627C1" w:rsidP="00B35F7F">
            <w:pPr>
              <w:jc w:val="center"/>
              <w:rPr>
                <w:sz w:val="20"/>
                <w:szCs w:val="20"/>
              </w:rPr>
            </w:pPr>
            <w:r w:rsidRPr="00615E63">
              <w:rPr>
                <w:sz w:val="20"/>
                <w:szCs w:val="20"/>
              </w:rPr>
              <w:t>UMN19</w:t>
            </w:r>
          </w:p>
        </w:tc>
        <w:tc>
          <w:tcPr>
            <w:tcW w:w="4082" w:type="dxa"/>
          </w:tcPr>
          <w:p w14:paraId="18620FE3" w14:textId="77777777" w:rsidR="002627C1" w:rsidRDefault="002627C1" w:rsidP="00323943">
            <w:pPr>
              <w:rPr>
                <w:rFonts w:eastAsia="Times New Roman"/>
                <w:sz w:val="20"/>
                <w:szCs w:val="20"/>
                <w:shd w:val="clear" w:color="auto" w:fill="FFFFFF"/>
              </w:rPr>
            </w:pPr>
            <w:r w:rsidRPr="00615E63">
              <w:rPr>
                <w:rFonts w:eastAsia="Times New Roman"/>
                <w:sz w:val="20"/>
                <w:szCs w:val="20"/>
                <w:shd w:val="clear" w:color="auto" w:fill="FFFFFF"/>
              </w:rPr>
              <w:t>UMN19F:CGAGACAATATGAGCAGCAAG</w:t>
            </w:r>
            <w:r w:rsidRPr="00615E63">
              <w:rPr>
                <w:rFonts w:eastAsia="Times New Roman"/>
                <w:sz w:val="20"/>
                <w:szCs w:val="20"/>
              </w:rPr>
              <w:br/>
            </w:r>
            <w:r w:rsidRPr="00615E63">
              <w:rPr>
                <w:rFonts w:eastAsia="Times New Roman"/>
                <w:sz w:val="20"/>
                <w:szCs w:val="20"/>
                <w:shd w:val="clear" w:color="auto" w:fill="FFFFFF"/>
              </w:rPr>
              <w:t>UMN19R: CTGCCATGGAGAAGTTGGA</w:t>
            </w:r>
          </w:p>
          <w:p w14:paraId="05082C5E" w14:textId="77777777" w:rsidR="00323943" w:rsidRPr="00323943" w:rsidRDefault="00323943" w:rsidP="00323943">
            <w:pPr>
              <w:rPr>
                <w:rFonts w:eastAsia="Times New Roman"/>
                <w:sz w:val="20"/>
                <w:szCs w:val="20"/>
              </w:rPr>
            </w:pPr>
          </w:p>
        </w:tc>
        <w:tc>
          <w:tcPr>
            <w:tcW w:w="1260" w:type="dxa"/>
          </w:tcPr>
          <w:p w14:paraId="259ACEC4" w14:textId="77777777" w:rsidR="002627C1" w:rsidRPr="00615E63" w:rsidRDefault="002D569D" w:rsidP="00B35F7F">
            <w:pPr>
              <w:jc w:val="center"/>
              <w:rPr>
                <w:sz w:val="20"/>
                <w:szCs w:val="20"/>
              </w:rPr>
            </w:pPr>
            <w:r w:rsidRPr="00615E63">
              <w:rPr>
                <w:sz w:val="20"/>
                <w:szCs w:val="20"/>
              </w:rPr>
              <w:fldChar w:fldCharType="begin"/>
            </w:r>
            <w:r w:rsidR="002627C1" w:rsidRPr="00615E63">
              <w:rPr>
                <w:sz w:val="20"/>
                <w:szCs w:val="20"/>
              </w:rPr>
              <w:instrText xml:space="preserve"> ADDIN EN.CITE &lt;EndNote&gt;&lt;Cite&gt;&lt;Author&gt;Liu&lt;/Author&gt;&lt;Year&gt;2008&lt;/Year&gt;&lt;RecNum&gt;529&lt;/RecNum&gt;&lt;DisplayText&gt;(Liu et al., 2008)&lt;/DisplayText&gt;&lt;record&gt;&lt;rec-number&gt;529&lt;/rec-number&gt;&lt;foreign-keys&gt;&lt;key app="EN" db-id="t52e5f9wev9fanesaazv5w2sztfs0tateepf" timestamp="1411673041"&gt;529&lt;/key&gt;&lt;/foreign-keys&gt;&lt;ref-type name="Journal Article"&gt;17&lt;/ref-type&gt;&lt;contributors&gt;&lt;authors&gt;&lt;author&gt;Liu, Sixin&lt;/author&gt;&lt;author&gt;Chao, Shiaoman&lt;/author&gt;&lt;author&gt;Anderson, JamesA&lt;/author&gt;&lt;/authors&gt;&lt;/contributors&gt;&lt;titles&gt;&lt;title&gt;New DNA markers for high molecular weight glutenin subunits in wheat&lt;/title&gt;&lt;secondary-title&gt;Theoretical and Applied Genetics&lt;/secondary-title&gt;&lt;alt-title&gt;Theor Appl Genet&lt;/alt-title&gt;&lt;/titles&gt;&lt;periodical&gt;&lt;full-title&gt;Theoretical and Applied Genetics&lt;/full-title&gt;&lt;abbr-1&gt;Theoret. Appl. Genetics&lt;/abbr-1&gt;&lt;/periodical&gt;&lt;alt-periodical&gt;&lt;full-title&gt;Theor Appl Genet&lt;/full-title&gt;&lt;abbr-1&gt;TAG. Theoretical and applied genetics. Theoretische und angewandte Genetik&lt;/abbr-1&gt;&lt;/alt-periodical&gt;&lt;pages&gt;177-183&lt;/pages&gt;&lt;volume&gt;118&lt;/volume&gt;&lt;number&gt;1&lt;/number&gt;&lt;dates&gt;&lt;year&gt;2008&lt;/year&gt;&lt;pub-dates&gt;&lt;date&gt;2008/12/01&lt;/date&gt;&lt;/pub-dates&gt;&lt;/dates&gt;&lt;publisher&gt;Springer-Verlag&lt;/publisher&gt;&lt;isbn&gt;0040-5752&lt;/isbn&gt;&lt;label&gt;Liu:2008&lt;/label&gt;&lt;urls&gt;&lt;related-urls&gt;&lt;url&gt;http://dx.doi.org/10.1007/s00122-008-0886-0&lt;/url&gt;&lt;url&gt;http://download.springer.com/static/pdf/136/art%253A10.1007%252Fs00122-008-0886-0.pdf?auth66=1411845883_a292f30f1a0ad335c847ecc49f2e47d0&amp;amp;ext=.pdf&lt;/url&gt;&lt;/related-urls&gt;&lt;/urls&gt;&lt;electronic-resource-num&gt;10.1007/s00122-008-0886-0&lt;/electronic-resource-num&gt;&lt;language&gt;English&lt;/language&gt;&lt;/record&gt;&lt;/Cite&gt;&lt;/EndNote&gt;</w:instrText>
            </w:r>
            <w:r w:rsidRPr="00615E63">
              <w:rPr>
                <w:sz w:val="20"/>
                <w:szCs w:val="20"/>
              </w:rPr>
              <w:fldChar w:fldCharType="separate"/>
            </w:r>
            <w:r w:rsidR="002627C1" w:rsidRPr="00615E63">
              <w:rPr>
                <w:noProof/>
                <w:sz w:val="20"/>
                <w:szCs w:val="20"/>
              </w:rPr>
              <w:t>(Liu et al., 2008)</w:t>
            </w:r>
            <w:r w:rsidRPr="00615E63">
              <w:rPr>
                <w:sz w:val="20"/>
                <w:szCs w:val="20"/>
              </w:rPr>
              <w:fldChar w:fldCharType="end"/>
            </w:r>
          </w:p>
        </w:tc>
      </w:tr>
      <w:tr w:rsidR="002627C1" w:rsidRPr="00615E63" w14:paraId="5F51E1A9" w14:textId="77777777">
        <w:trPr>
          <w:jc w:val="center"/>
        </w:trPr>
        <w:tc>
          <w:tcPr>
            <w:tcW w:w="1278" w:type="dxa"/>
          </w:tcPr>
          <w:p w14:paraId="402F4E29" w14:textId="77777777" w:rsidR="002627C1" w:rsidRPr="00615E63" w:rsidRDefault="002627C1" w:rsidP="00B35F7F">
            <w:pPr>
              <w:jc w:val="center"/>
              <w:rPr>
                <w:sz w:val="20"/>
                <w:szCs w:val="20"/>
              </w:rPr>
            </w:pPr>
            <w:r w:rsidRPr="00615E63">
              <w:rPr>
                <w:sz w:val="20"/>
                <w:szCs w:val="20"/>
              </w:rPr>
              <w:t>HMW-Gs</w:t>
            </w:r>
          </w:p>
        </w:tc>
        <w:tc>
          <w:tcPr>
            <w:tcW w:w="771" w:type="dxa"/>
          </w:tcPr>
          <w:p w14:paraId="71D65076" w14:textId="77777777" w:rsidR="002627C1" w:rsidRPr="00615E63" w:rsidRDefault="002627C1" w:rsidP="00B35F7F">
            <w:pPr>
              <w:jc w:val="center"/>
              <w:rPr>
                <w:i/>
                <w:sz w:val="20"/>
                <w:szCs w:val="20"/>
              </w:rPr>
            </w:pPr>
            <w:r w:rsidRPr="00615E63">
              <w:rPr>
                <w:i/>
                <w:sz w:val="20"/>
                <w:szCs w:val="20"/>
              </w:rPr>
              <w:t>Glu-D1</w:t>
            </w:r>
          </w:p>
        </w:tc>
        <w:tc>
          <w:tcPr>
            <w:tcW w:w="1151" w:type="dxa"/>
          </w:tcPr>
          <w:p w14:paraId="45D9A957" w14:textId="77777777" w:rsidR="002627C1" w:rsidRPr="00615E63" w:rsidRDefault="002627C1" w:rsidP="00B35F7F">
            <w:pPr>
              <w:jc w:val="center"/>
              <w:rPr>
                <w:sz w:val="20"/>
                <w:szCs w:val="20"/>
              </w:rPr>
            </w:pPr>
            <w:r w:rsidRPr="00615E63">
              <w:rPr>
                <w:sz w:val="20"/>
                <w:szCs w:val="20"/>
              </w:rPr>
              <w:t>UMN25</w:t>
            </w:r>
          </w:p>
        </w:tc>
        <w:tc>
          <w:tcPr>
            <w:tcW w:w="4082" w:type="dxa"/>
          </w:tcPr>
          <w:p w14:paraId="4A424CCA" w14:textId="77777777" w:rsidR="002627C1" w:rsidRPr="00615E63" w:rsidRDefault="002627C1" w:rsidP="00B35F7F">
            <w:pPr>
              <w:rPr>
                <w:rFonts w:eastAsia="Times New Roman"/>
                <w:sz w:val="20"/>
                <w:szCs w:val="20"/>
              </w:rPr>
            </w:pPr>
            <w:r w:rsidRPr="00615E63">
              <w:rPr>
                <w:rFonts w:eastAsia="Times New Roman"/>
                <w:sz w:val="20"/>
                <w:szCs w:val="20"/>
                <w:shd w:val="clear" w:color="auto" w:fill="FFFFFF"/>
              </w:rPr>
              <w:t>UMN25F: GGGACAATACGAGCAGCAAA</w:t>
            </w:r>
            <w:r w:rsidRPr="00615E63">
              <w:rPr>
                <w:rFonts w:eastAsia="Times New Roman"/>
                <w:sz w:val="20"/>
                <w:szCs w:val="20"/>
              </w:rPr>
              <w:br/>
            </w:r>
            <w:r w:rsidRPr="00615E63">
              <w:rPr>
                <w:rFonts w:eastAsia="Times New Roman"/>
                <w:sz w:val="20"/>
                <w:szCs w:val="20"/>
                <w:shd w:val="clear" w:color="auto" w:fill="FFFFFF"/>
              </w:rPr>
              <w:t>UMN25R: CTTGTTCCGGTTGTTGCCA</w:t>
            </w:r>
          </w:p>
          <w:p w14:paraId="6C88C795" w14:textId="77777777" w:rsidR="002627C1" w:rsidRPr="00615E63" w:rsidRDefault="002627C1" w:rsidP="00B35F7F">
            <w:pPr>
              <w:jc w:val="center"/>
              <w:rPr>
                <w:sz w:val="20"/>
                <w:szCs w:val="20"/>
              </w:rPr>
            </w:pPr>
          </w:p>
        </w:tc>
        <w:tc>
          <w:tcPr>
            <w:tcW w:w="1260" w:type="dxa"/>
          </w:tcPr>
          <w:p w14:paraId="565D960A" w14:textId="77777777" w:rsidR="002627C1" w:rsidRPr="00615E63" w:rsidRDefault="002D569D" w:rsidP="00B35F7F">
            <w:pPr>
              <w:jc w:val="center"/>
              <w:rPr>
                <w:sz w:val="20"/>
                <w:szCs w:val="20"/>
              </w:rPr>
            </w:pPr>
            <w:r w:rsidRPr="00615E63">
              <w:rPr>
                <w:sz w:val="20"/>
                <w:szCs w:val="20"/>
              </w:rPr>
              <w:fldChar w:fldCharType="begin"/>
            </w:r>
            <w:r w:rsidR="002627C1" w:rsidRPr="00615E63">
              <w:rPr>
                <w:sz w:val="20"/>
                <w:szCs w:val="20"/>
              </w:rPr>
              <w:instrText xml:space="preserve"> ADDIN EN.CITE &lt;EndNote&gt;&lt;Cite&gt;&lt;Author&gt;Liu&lt;/Author&gt;&lt;Year&gt;2008&lt;/Year&gt;&lt;RecNum&gt;529&lt;/RecNum&gt;&lt;DisplayText&gt;(Liu et al., 2008)&lt;/DisplayText&gt;&lt;record&gt;&lt;rec-number&gt;529&lt;/rec-number&gt;&lt;foreign-keys&gt;&lt;key app="EN" db-id="t52e5f9wev9fanesaazv5w2sztfs0tateepf" timestamp="1411673041"&gt;529&lt;/key&gt;&lt;/foreign-keys&gt;&lt;ref-type name="Journal Article"&gt;17&lt;/ref-type&gt;&lt;contributors&gt;&lt;authors&gt;&lt;author&gt;Liu, Sixin&lt;/author&gt;&lt;author&gt;Chao, Shiaoman&lt;/author&gt;&lt;author&gt;Anderson, JamesA&lt;/author&gt;&lt;/authors&gt;&lt;/contributors&gt;&lt;titles&gt;&lt;title&gt;New DNA markers for high molecular weight glutenin subunits in wheat&lt;/title&gt;&lt;secondary-title&gt;Theoretical and Applied Genetics&lt;/secondary-title&gt;&lt;alt-title&gt;Theor Appl Genet&lt;/alt-title&gt;&lt;/titles&gt;&lt;periodical&gt;&lt;full-title&gt;Theoretical and Applied Genetics&lt;/full-title&gt;&lt;abbr-1&gt;Theoret. Appl. Genetics&lt;/abbr-1&gt;&lt;/periodical&gt;&lt;alt-periodical&gt;&lt;full-title&gt;Theor Appl Genet&lt;/full-title&gt;&lt;abbr-1&gt;TAG. Theoretical and applied genetics. Theoretische und angewandte Genetik&lt;/abbr-1&gt;&lt;/alt-periodical&gt;&lt;pages&gt;177-183&lt;/pages&gt;&lt;volume&gt;118&lt;/volume&gt;&lt;number&gt;1&lt;/number&gt;&lt;dates&gt;&lt;year&gt;2008&lt;/year&gt;&lt;pub-dates&gt;&lt;date&gt;2008/12/01&lt;/date&gt;&lt;/pub-dates&gt;&lt;/dates&gt;&lt;publisher&gt;Springer-Verlag&lt;/publisher&gt;&lt;isbn&gt;0040-5752&lt;/isbn&gt;&lt;label&gt;Liu:2008&lt;/label&gt;&lt;urls&gt;&lt;related-urls&gt;&lt;url&gt;http://dx.doi.org/10.1007/s00122-008-0886-0&lt;/url&gt;&lt;url&gt;http://download.springer.com/static/pdf/136/art%253A10.1007%252Fs00122-008-0886-0.pdf?auth66=1411845883_a292f30f1a0ad335c847ecc49f2e47d0&amp;amp;ext=.pdf&lt;/url&gt;&lt;/related-urls&gt;&lt;/urls&gt;&lt;electronic-resource-num&gt;10.1007/s00122-008-0886-0&lt;/electronic-resource-num&gt;&lt;language&gt;English&lt;/language&gt;&lt;/record&gt;&lt;/Cite&gt;&lt;/EndNote&gt;</w:instrText>
            </w:r>
            <w:r w:rsidRPr="00615E63">
              <w:rPr>
                <w:sz w:val="20"/>
                <w:szCs w:val="20"/>
              </w:rPr>
              <w:fldChar w:fldCharType="separate"/>
            </w:r>
            <w:r w:rsidR="002627C1" w:rsidRPr="00615E63">
              <w:rPr>
                <w:noProof/>
                <w:sz w:val="20"/>
                <w:szCs w:val="20"/>
              </w:rPr>
              <w:t>(Liu et al., 2008)</w:t>
            </w:r>
            <w:r w:rsidRPr="00615E63">
              <w:rPr>
                <w:sz w:val="20"/>
                <w:szCs w:val="20"/>
              </w:rPr>
              <w:fldChar w:fldCharType="end"/>
            </w:r>
          </w:p>
        </w:tc>
      </w:tr>
    </w:tbl>
    <w:p w14:paraId="634AFD0A" w14:textId="77777777" w:rsidR="002627C1" w:rsidRDefault="002627C1">
      <w:pPr>
        <w:rPr>
          <w:b/>
        </w:rPr>
      </w:pPr>
      <w:r>
        <w:rPr>
          <w:b/>
        </w:rPr>
        <w:t xml:space="preserve"> </w:t>
      </w:r>
      <w:r>
        <w:rPr>
          <w:b/>
        </w:rPr>
        <w:br w:type="page"/>
      </w:r>
    </w:p>
    <w:p w14:paraId="4EDA5102" w14:textId="77777777" w:rsidR="00377328" w:rsidRDefault="00323943">
      <w:r>
        <w:rPr>
          <w:b/>
        </w:rPr>
        <w:t>Table 6</w:t>
      </w:r>
      <w:r w:rsidR="00377328">
        <w:rPr>
          <w:b/>
        </w:rPr>
        <w:t>a.</w:t>
      </w:r>
      <w:r w:rsidR="00377328">
        <w:t xml:space="preserve"> Segregation of multiple PI 410954</w:t>
      </w:r>
      <w:r w:rsidR="00104261">
        <w:t xml:space="preserve"> F</w:t>
      </w:r>
      <w:r w:rsidR="00104261">
        <w:rPr>
          <w:vertAlign w:val="subscript"/>
        </w:rPr>
        <w:t>2</w:t>
      </w:r>
      <w:r w:rsidR="00377328">
        <w:t xml:space="preserve"> populations when screened with </w:t>
      </w:r>
      <w:r w:rsidR="00377328">
        <w:rPr>
          <w:i/>
        </w:rPr>
        <w:t xml:space="preserve">P. graminis </w:t>
      </w:r>
      <w:r w:rsidR="00377328">
        <w:t>f. sp.</w:t>
      </w:r>
      <w:r w:rsidR="00377328">
        <w:rPr>
          <w:i/>
        </w:rPr>
        <w:t xml:space="preserve"> tritici </w:t>
      </w:r>
      <w:r w:rsidR="00377328">
        <w:t xml:space="preserve">race TTKSK. </w:t>
      </w:r>
      <w:r w:rsidR="00377328">
        <w:sym w:font="Symbol" w:char="F063"/>
      </w:r>
      <w:r w:rsidR="00377328">
        <w:rPr>
          <w:vertAlign w:val="superscript"/>
        </w:rPr>
        <w:t>2</w:t>
      </w:r>
      <w:r w:rsidR="00377328">
        <w:t xml:space="preserve"> values are based on comparison with an expected segregation ratio of 15:1 (resistant:susceptible). LMPG-6 is the female parent in 12XR019 and 12XR020 and Faller is the female parent in 11XR188-</w:t>
      </w:r>
      <w:commentRangeStart w:id="155"/>
      <w:r w:rsidR="00377328">
        <w:t>3</w:t>
      </w:r>
      <w:commentRangeEnd w:id="155"/>
      <w:r w:rsidR="00495FCD">
        <w:rPr>
          <w:rStyle w:val="CommentReference"/>
          <w:vanish/>
        </w:rPr>
        <w:commentReference w:id="155"/>
      </w:r>
      <w:r w:rsidR="00377328">
        <w:t>.</w:t>
      </w:r>
    </w:p>
    <w:p w14:paraId="2862948B" w14:textId="77777777" w:rsidR="00377328" w:rsidRDefault="00377328"/>
    <w:tbl>
      <w:tblPr>
        <w:tblW w:w="6500" w:type="dxa"/>
        <w:tblInd w:w="93" w:type="dxa"/>
        <w:tblLook w:val="04A0" w:firstRow="1" w:lastRow="0" w:firstColumn="1" w:lastColumn="0" w:noHBand="0" w:noVBand="1"/>
      </w:tblPr>
      <w:tblGrid>
        <w:gridCol w:w="1300"/>
        <w:gridCol w:w="1300"/>
        <w:gridCol w:w="1300"/>
        <w:gridCol w:w="1300"/>
        <w:gridCol w:w="1300"/>
      </w:tblGrid>
      <w:tr w:rsidR="00377328" w:rsidRPr="00377328" w14:paraId="2BBC037D" w14:textId="77777777">
        <w:trPr>
          <w:trHeight w:val="320"/>
        </w:trPr>
        <w:tc>
          <w:tcPr>
            <w:tcW w:w="1300" w:type="dxa"/>
            <w:tcBorders>
              <w:top w:val="nil"/>
              <w:left w:val="nil"/>
              <w:bottom w:val="single" w:sz="8" w:space="0" w:color="auto"/>
              <w:right w:val="nil"/>
            </w:tcBorders>
            <w:shd w:val="clear" w:color="auto" w:fill="auto"/>
            <w:noWrap/>
            <w:vAlign w:val="bottom"/>
          </w:tcPr>
          <w:p w14:paraId="68E951AA" w14:textId="77777777" w:rsidR="00377328" w:rsidRPr="00377328" w:rsidRDefault="00377328" w:rsidP="00377328">
            <w:pPr>
              <w:jc w:val="center"/>
              <w:rPr>
                <w:rFonts w:eastAsia="Times New Roman"/>
                <w:b/>
                <w:bCs/>
                <w:color w:val="000000"/>
                <w:sz w:val="20"/>
                <w:szCs w:val="20"/>
              </w:rPr>
            </w:pPr>
            <w:r w:rsidRPr="00377328">
              <w:rPr>
                <w:rFonts w:eastAsia="Times New Roman"/>
                <w:b/>
                <w:bCs/>
                <w:color w:val="000000"/>
                <w:sz w:val="20"/>
                <w:szCs w:val="20"/>
              </w:rPr>
              <w:t>Population</w:t>
            </w:r>
          </w:p>
        </w:tc>
        <w:tc>
          <w:tcPr>
            <w:tcW w:w="1300" w:type="dxa"/>
            <w:tcBorders>
              <w:top w:val="nil"/>
              <w:left w:val="nil"/>
              <w:bottom w:val="single" w:sz="8" w:space="0" w:color="auto"/>
              <w:right w:val="nil"/>
            </w:tcBorders>
            <w:shd w:val="clear" w:color="auto" w:fill="auto"/>
            <w:noWrap/>
            <w:vAlign w:val="bottom"/>
          </w:tcPr>
          <w:p w14:paraId="59EED74D" w14:textId="77777777" w:rsidR="00377328" w:rsidRPr="00377328" w:rsidRDefault="00377328" w:rsidP="00377328">
            <w:pPr>
              <w:jc w:val="center"/>
              <w:rPr>
                <w:rFonts w:eastAsia="Times New Roman"/>
                <w:b/>
                <w:bCs/>
                <w:color w:val="000000"/>
                <w:sz w:val="20"/>
                <w:szCs w:val="20"/>
              </w:rPr>
            </w:pPr>
            <w:r w:rsidRPr="00377328">
              <w:rPr>
                <w:rFonts w:eastAsia="Times New Roman"/>
                <w:b/>
                <w:bCs/>
                <w:color w:val="000000"/>
                <w:sz w:val="20"/>
                <w:szCs w:val="20"/>
              </w:rPr>
              <w:t>Resistant</w:t>
            </w:r>
          </w:p>
        </w:tc>
        <w:tc>
          <w:tcPr>
            <w:tcW w:w="1300" w:type="dxa"/>
            <w:tcBorders>
              <w:top w:val="nil"/>
              <w:left w:val="nil"/>
              <w:bottom w:val="single" w:sz="8" w:space="0" w:color="auto"/>
              <w:right w:val="nil"/>
            </w:tcBorders>
            <w:shd w:val="clear" w:color="auto" w:fill="auto"/>
            <w:noWrap/>
            <w:vAlign w:val="bottom"/>
          </w:tcPr>
          <w:p w14:paraId="3AC67812" w14:textId="77777777" w:rsidR="00377328" w:rsidRPr="00377328" w:rsidRDefault="00377328" w:rsidP="00377328">
            <w:pPr>
              <w:jc w:val="center"/>
              <w:rPr>
                <w:rFonts w:eastAsia="Times New Roman"/>
                <w:b/>
                <w:bCs/>
                <w:color w:val="000000"/>
                <w:sz w:val="20"/>
                <w:szCs w:val="20"/>
              </w:rPr>
            </w:pPr>
            <w:r w:rsidRPr="00377328">
              <w:rPr>
                <w:rFonts w:eastAsia="Times New Roman"/>
                <w:b/>
                <w:bCs/>
                <w:color w:val="000000"/>
                <w:sz w:val="20"/>
                <w:szCs w:val="20"/>
              </w:rPr>
              <w:t>Susceptible</w:t>
            </w:r>
          </w:p>
        </w:tc>
        <w:tc>
          <w:tcPr>
            <w:tcW w:w="1300" w:type="dxa"/>
            <w:tcBorders>
              <w:top w:val="nil"/>
              <w:left w:val="nil"/>
              <w:bottom w:val="single" w:sz="8" w:space="0" w:color="auto"/>
              <w:right w:val="nil"/>
            </w:tcBorders>
            <w:shd w:val="clear" w:color="auto" w:fill="auto"/>
            <w:noWrap/>
            <w:vAlign w:val="bottom"/>
          </w:tcPr>
          <w:p w14:paraId="6AF90EDF" w14:textId="77777777" w:rsidR="00377328" w:rsidRPr="00377328" w:rsidRDefault="00377328" w:rsidP="00377328">
            <w:pPr>
              <w:jc w:val="center"/>
              <w:rPr>
                <w:rFonts w:eastAsia="Times New Roman"/>
                <w:b/>
                <w:bCs/>
                <w:color w:val="000000"/>
                <w:sz w:val="20"/>
                <w:szCs w:val="20"/>
              </w:rPr>
            </w:pPr>
            <w:r>
              <w:rPr>
                <w:rFonts w:eastAsia="Times New Roman"/>
                <w:b/>
                <w:bCs/>
                <w:color w:val="000000"/>
                <w:sz w:val="20"/>
                <w:szCs w:val="20"/>
              </w:rPr>
              <w:sym w:font="Symbol" w:char="F063"/>
            </w:r>
            <w:r>
              <w:rPr>
                <w:rFonts w:eastAsia="Times New Roman"/>
                <w:b/>
                <w:bCs/>
                <w:color w:val="000000"/>
                <w:sz w:val="20"/>
                <w:szCs w:val="20"/>
                <w:vertAlign w:val="superscript"/>
              </w:rPr>
              <w:t>2</w:t>
            </w:r>
          </w:p>
        </w:tc>
        <w:tc>
          <w:tcPr>
            <w:tcW w:w="1300" w:type="dxa"/>
            <w:tcBorders>
              <w:top w:val="nil"/>
              <w:left w:val="nil"/>
              <w:bottom w:val="single" w:sz="8" w:space="0" w:color="auto"/>
              <w:right w:val="nil"/>
            </w:tcBorders>
            <w:shd w:val="clear" w:color="auto" w:fill="auto"/>
            <w:noWrap/>
            <w:vAlign w:val="bottom"/>
          </w:tcPr>
          <w:p w14:paraId="6FBC7406" w14:textId="77777777" w:rsidR="00377328" w:rsidRPr="00377328" w:rsidRDefault="00377328" w:rsidP="00377328">
            <w:pPr>
              <w:jc w:val="center"/>
              <w:rPr>
                <w:rFonts w:eastAsia="Times New Roman"/>
                <w:b/>
                <w:bCs/>
                <w:i/>
                <w:iCs/>
                <w:color w:val="000000"/>
                <w:sz w:val="20"/>
                <w:szCs w:val="20"/>
              </w:rPr>
            </w:pPr>
            <w:r w:rsidRPr="00377328">
              <w:rPr>
                <w:rFonts w:eastAsia="Times New Roman"/>
                <w:b/>
                <w:bCs/>
                <w:i/>
                <w:iCs/>
                <w:color w:val="000000"/>
                <w:sz w:val="20"/>
                <w:szCs w:val="20"/>
              </w:rPr>
              <w:t>P</w:t>
            </w:r>
            <w:r w:rsidRPr="00377328">
              <w:rPr>
                <w:rFonts w:eastAsia="Times New Roman"/>
                <w:b/>
                <w:bCs/>
                <w:color w:val="000000"/>
                <w:sz w:val="20"/>
                <w:szCs w:val="20"/>
              </w:rPr>
              <w:t xml:space="preserve"> value (&lt;0.05)</w:t>
            </w:r>
          </w:p>
        </w:tc>
      </w:tr>
      <w:tr w:rsidR="00377328" w:rsidRPr="00377328" w14:paraId="437AE083" w14:textId="77777777">
        <w:trPr>
          <w:trHeight w:val="300"/>
        </w:trPr>
        <w:tc>
          <w:tcPr>
            <w:tcW w:w="1300" w:type="dxa"/>
            <w:tcBorders>
              <w:top w:val="nil"/>
              <w:left w:val="nil"/>
              <w:bottom w:val="nil"/>
              <w:right w:val="nil"/>
            </w:tcBorders>
            <w:shd w:val="clear" w:color="auto" w:fill="auto"/>
            <w:noWrap/>
            <w:vAlign w:val="bottom"/>
          </w:tcPr>
          <w:p w14:paraId="66DEAF3F"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11XR188</w:t>
            </w:r>
          </w:p>
        </w:tc>
        <w:tc>
          <w:tcPr>
            <w:tcW w:w="1300" w:type="dxa"/>
            <w:tcBorders>
              <w:top w:val="nil"/>
              <w:left w:val="nil"/>
              <w:bottom w:val="nil"/>
              <w:right w:val="nil"/>
            </w:tcBorders>
            <w:shd w:val="clear" w:color="auto" w:fill="auto"/>
            <w:noWrap/>
            <w:vAlign w:val="bottom"/>
          </w:tcPr>
          <w:p w14:paraId="07F5DFC1"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147</w:t>
            </w:r>
          </w:p>
        </w:tc>
        <w:tc>
          <w:tcPr>
            <w:tcW w:w="1300" w:type="dxa"/>
            <w:tcBorders>
              <w:top w:val="nil"/>
              <w:left w:val="nil"/>
              <w:bottom w:val="nil"/>
              <w:right w:val="nil"/>
            </w:tcBorders>
            <w:shd w:val="clear" w:color="auto" w:fill="auto"/>
            <w:noWrap/>
            <w:vAlign w:val="bottom"/>
          </w:tcPr>
          <w:p w14:paraId="7E9596BF"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47</w:t>
            </w:r>
          </w:p>
        </w:tc>
        <w:tc>
          <w:tcPr>
            <w:tcW w:w="1300" w:type="dxa"/>
            <w:tcBorders>
              <w:top w:val="nil"/>
              <w:left w:val="nil"/>
              <w:bottom w:val="nil"/>
              <w:right w:val="nil"/>
            </w:tcBorders>
            <w:shd w:val="clear" w:color="auto" w:fill="auto"/>
            <w:noWrap/>
            <w:vAlign w:val="bottom"/>
          </w:tcPr>
          <w:p w14:paraId="4BC520F6"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22.9</w:t>
            </w:r>
          </w:p>
        </w:tc>
        <w:tc>
          <w:tcPr>
            <w:tcW w:w="1300" w:type="dxa"/>
            <w:tcBorders>
              <w:top w:val="nil"/>
              <w:left w:val="nil"/>
              <w:bottom w:val="nil"/>
              <w:right w:val="nil"/>
            </w:tcBorders>
            <w:shd w:val="clear" w:color="auto" w:fill="auto"/>
            <w:noWrap/>
            <w:vAlign w:val="bottom"/>
          </w:tcPr>
          <w:p w14:paraId="648E55B5"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1.71 x 10</w:t>
            </w:r>
            <w:r>
              <w:rPr>
                <w:rFonts w:eastAsia="Times New Roman"/>
                <w:color w:val="000000"/>
                <w:sz w:val="20"/>
                <w:szCs w:val="20"/>
                <w:vertAlign w:val="superscript"/>
              </w:rPr>
              <w:t>6</w:t>
            </w:r>
          </w:p>
        </w:tc>
      </w:tr>
      <w:tr w:rsidR="00377328" w:rsidRPr="00377328" w14:paraId="40D2ED08" w14:textId="77777777">
        <w:trPr>
          <w:trHeight w:val="300"/>
        </w:trPr>
        <w:tc>
          <w:tcPr>
            <w:tcW w:w="1300" w:type="dxa"/>
            <w:tcBorders>
              <w:top w:val="nil"/>
              <w:left w:val="nil"/>
              <w:bottom w:val="nil"/>
              <w:right w:val="nil"/>
            </w:tcBorders>
            <w:shd w:val="clear" w:color="auto" w:fill="auto"/>
            <w:noWrap/>
            <w:vAlign w:val="bottom"/>
          </w:tcPr>
          <w:p w14:paraId="5C03E0AC"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12XR019</w:t>
            </w:r>
          </w:p>
        </w:tc>
        <w:tc>
          <w:tcPr>
            <w:tcW w:w="1300" w:type="dxa"/>
            <w:tcBorders>
              <w:top w:val="nil"/>
              <w:left w:val="nil"/>
              <w:bottom w:val="nil"/>
              <w:right w:val="nil"/>
            </w:tcBorders>
            <w:shd w:val="clear" w:color="auto" w:fill="auto"/>
            <w:noWrap/>
            <w:vAlign w:val="bottom"/>
          </w:tcPr>
          <w:p w14:paraId="1BCF1395"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327</w:t>
            </w:r>
          </w:p>
        </w:tc>
        <w:tc>
          <w:tcPr>
            <w:tcW w:w="1300" w:type="dxa"/>
            <w:tcBorders>
              <w:top w:val="nil"/>
              <w:left w:val="nil"/>
              <w:bottom w:val="nil"/>
              <w:right w:val="nil"/>
            </w:tcBorders>
            <w:shd w:val="clear" w:color="auto" w:fill="auto"/>
            <w:noWrap/>
            <w:vAlign w:val="bottom"/>
          </w:tcPr>
          <w:p w14:paraId="722F0096"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29</w:t>
            </w:r>
          </w:p>
        </w:tc>
        <w:tc>
          <w:tcPr>
            <w:tcW w:w="1300" w:type="dxa"/>
            <w:tcBorders>
              <w:top w:val="nil"/>
              <w:left w:val="nil"/>
              <w:bottom w:val="nil"/>
              <w:right w:val="nil"/>
            </w:tcBorders>
            <w:shd w:val="clear" w:color="auto" w:fill="auto"/>
            <w:noWrap/>
            <w:vAlign w:val="bottom"/>
          </w:tcPr>
          <w:p w14:paraId="103662F2"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0.625</w:t>
            </w:r>
          </w:p>
        </w:tc>
        <w:tc>
          <w:tcPr>
            <w:tcW w:w="1300" w:type="dxa"/>
            <w:tcBorders>
              <w:top w:val="nil"/>
              <w:left w:val="nil"/>
              <w:bottom w:val="nil"/>
              <w:right w:val="nil"/>
            </w:tcBorders>
            <w:shd w:val="clear" w:color="auto" w:fill="auto"/>
            <w:noWrap/>
            <w:vAlign w:val="bottom"/>
          </w:tcPr>
          <w:p w14:paraId="117E997C"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0.4044</w:t>
            </w:r>
          </w:p>
        </w:tc>
      </w:tr>
      <w:tr w:rsidR="00377328" w:rsidRPr="00377328" w14:paraId="27135432" w14:textId="77777777">
        <w:trPr>
          <w:trHeight w:val="300"/>
        </w:trPr>
        <w:tc>
          <w:tcPr>
            <w:tcW w:w="1300" w:type="dxa"/>
            <w:tcBorders>
              <w:top w:val="nil"/>
              <w:left w:val="nil"/>
              <w:bottom w:val="nil"/>
              <w:right w:val="nil"/>
            </w:tcBorders>
            <w:shd w:val="clear" w:color="auto" w:fill="auto"/>
            <w:noWrap/>
            <w:vAlign w:val="bottom"/>
          </w:tcPr>
          <w:p w14:paraId="76DC3494"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12XR020</w:t>
            </w:r>
          </w:p>
        </w:tc>
        <w:tc>
          <w:tcPr>
            <w:tcW w:w="1300" w:type="dxa"/>
            <w:tcBorders>
              <w:top w:val="nil"/>
              <w:left w:val="nil"/>
              <w:bottom w:val="nil"/>
              <w:right w:val="nil"/>
            </w:tcBorders>
            <w:shd w:val="clear" w:color="auto" w:fill="auto"/>
            <w:noWrap/>
            <w:vAlign w:val="bottom"/>
          </w:tcPr>
          <w:p w14:paraId="78DA0873"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96</w:t>
            </w:r>
          </w:p>
        </w:tc>
        <w:tc>
          <w:tcPr>
            <w:tcW w:w="1300" w:type="dxa"/>
            <w:tcBorders>
              <w:top w:val="nil"/>
              <w:left w:val="nil"/>
              <w:bottom w:val="nil"/>
              <w:right w:val="nil"/>
            </w:tcBorders>
            <w:shd w:val="clear" w:color="auto" w:fill="auto"/>
            <w:noWrap/>
            <w:vAlign w:val="bottom"/>
          </w:tcPr>
          <w:p w14:paraId="5F831930"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8</w:t>
            </w:r>
          </w:p>
        </w:tc>
        <w:tc>
          <w:tcPr>
            <w:tcW w:w="1300" w:type="dxa"/>
            <w:tcBorders>
              <w:top w:val="nil"/>
              <w:left w:val="nil"/>
              <w:bottom w:val="nil"/>
              <w:right w:val="nil"/>
            </w:tcBorders>
            <w:shd w:val="clear" w:color="auto" w:fill="auto"/>
            <w:noWrap/>
            <w:vAlign w:val="bottom"/>
          </w:tcPr>
          <w:p w14:paraId="436A388E"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0.041</w:t>
            </w:r>
          </w:p>
        </w:tc>
        <w:tc>
          <w:tcPr>
            <w:tcW w:w="1300" w:type="dxa"/>
            <w:tcBorders>
              <w:top w:val="nil"/>
              <w:left w:val="nil"/>
              <w:bottom w:val="nil"/>
              <w:right w:val="nil"/>
            </w:tcBorders>
            <w:shd w:val="clear" w:color="auto" w:fill="auto"/>
            <w:noWrap/>
            <w:vAlign w:val="bottom"/>
          </w:tcPr>
          <w:p w14:paraId="5D086B90"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0.8406</w:t>
            </w:r>
          </w:p>
        </w:tc>
      </w:tr>
    </w:tbl>
    <w:p w14:paraId="2B91D6AF" w14:textId="77777777" w:rsidR="00377328" w:rsidRDefault="00377328"/>
    <w:p w14:paraId="14E5CD38" w14:textId="77777777" w:rsidR="00377328" w:rsidRDefault="00377328"/>
    <w:p w14:paraId="4EFEA86C" w14:textId="77777777" w:rsidR="00377328" w:rsidRDefault="00323943">
      <w:r>
        <w:rPr>
          <w:b/>
        </w:rPr>
        <w:t>Table 6</w:t>
      </w:r>
      <w:r w:rsidR="00377328">
        <w:rPr>
          <w:b/>
        </w:rPr>
        <w:t xml:space="preserve">b. </w:t>
      </w:r>
      <w:r w:rsidR="00377328">
        <w:t>Segregation of 100 11XR188-3 F</w:t>
      </w:r>
      <w:r w:rsidR="00377328">
        <w:rPr>
          <w:vertAlign w:val="subscript"/>
        </w:rPr>
        <w:t>2:3</w:t>
      </w:r>
      <w:r w:rsidR="00377328">
        <w:t xml:space="preserve"> families when screened with two races of </w:t>
      </w:r>
      <w:r w:rsidR="00377328">
        <w:rPr>
          <w:i/>
        </w:rPr>
        <w:t xml:space="preserve">P. graminis </w:t>
      </w:r>
      <w:r w:rsidR="00377328">
        <w:t>f. sp.</w:t>
      </w:r>
      <w:r w:rsidR="00377328">
        <w:rPr>
          <w:i/>
        </w:rPr>
        <w:t>tritici</w:t>
      </w:r>
      <w:r w:rsidR="00377328">
        <w:t>. TTKSK:TRTTF is the comparison of the ratio resistant:susceptible in the two screenings.</w:t>
      </w:r>
    </w:p>
    <w:p w14:paraId="1A90113A" w14:textId="77777777" w:rsidR="00377328" w:rsidRDefault="00377328"/>
    <w:tbl>
      <w:tblPr>
        <w:tblW w:w="6542" w:type="dxa"/>
        <w:tblInd w:w="93" w:type="dxa"/>
        <w:tblLook w:val="04A0" w:firstRow="1" w:lastRow="0" w:firstColumn="1" w:lastColumn="0" w:noHBand="0" w:noVBand="1"/>
      </w:tblPr>
      <w:tblGrid>
        <w:gridCol w:w="1528"/>
        <w:gridCol w:w="1300"/>
        <w:gridCol w:w="1300"/>
        <w:gridCol w:w="1300"/>
        <w:gridCol w:w="1300"/>
      </w:tblGrid>
      <w:tr w:rsidR="00377328" w:rsidRPr="00377328" w14:paraId="4ACCA369" w14:textId="77777777">
        <w:trPr>
          <w:trHeight w:val="320"/>
        </w:trPr>
        <w:tc>
          <w:tcPr>
            <w:tcW w:w="1342" w:type="dxa"/>
            <w:tcBorders>
              <w:top w:val="nil"/>
              <w:left w:val="nil"/>
              <w:bottom w:val="single" w:sz="8" w:space="0" w:color="auto"/>
              <w:right w:val="nil"/>
            </w:tcBorders>
            <w:shd w:val="clear" w:color="auto" w:fill="auto"/>
            <w:noWrap/>
            <w:vAlign w:val="bottom"/>
          </w:tcPr>
          <w:p w14:paraId="23F19751" w14:textId="77777777" w:rsidR="00377328" w:rsidRPr="00377328" w:rsidRDefault="00377328" w:rsidP="00377328">
            <w:pPr>
              <w:jc w:val="center"/>
              <w:rPr>
                <w:rFonts w:eastAsia="Times New Roman"/>
                <w:b/>
                <w:bCs/>
                <w:color w:val="000000"/>
                <w:sz w:val="20"/>
                <w:szCs w:val="20"/>
              </w:rPr>
            </w:pPr>
            <w:r w:rsidRPr="00377328">
              <w:rPr>
                <w:rFonts w:eastAsia="Times New Roman"/>
                <w:b/>
                <w:bCs/>
                <w:color w:val="000000"/>
                <w:sz w:val="20"/>
                <w:szCs w:val="20"/>
              </w:rPr>
              <w:t>Race</w:t>
            </w:r>
          </w:p>
        </w:tc>
        <w:tc>
          <w:tcPr>
            <w:tcW w:w="1300" w:type="dxa"/>
            <w:tcBorders>
              <w:top w:val="nil"/>
              <w:left w:val="nil"/>
              <w:bottom w:val="single" w:sz="8" w:space="0" w:color="auto"/>
              <w:right w:val="nil"/>
            </w:tcBorders>
            <w:shd w:val="clear" w:color="auto" w:fill="auto"/>
            <w:noWrap/>
            <w:vAlign w:val="bottom"/>
          </w:tcPr>
          <w:p w14:paraId="0646CF94" w14:textId="77777777" w:rsidR="00377328" w:rsidRPr="00377328" w:rsidRDefault="00377328" w:rsidP="00377328">
            <w:pPr>
              <w:jc w:val="center"/>
              <w:rPr>
                <w:rFonts w:eastAsia="Times New Roman"/>
                <w:b/>
                <w:bCs/>
                <w:color w:val="000000"/>
                <w:sz w:val="20"/>
                <w:szCs w:val="20"/>
              </w:rPr>
            </w:pPr>
            <w:r w:rsidRPr="00377328">
              <w:rPr>
                <w:rFonts w:eastAsia="Times New Roman"/>
                <w:b/>
                <w:bCs/>
                <w:color w:val="000000"/>
                <w:sz w:val="20"/>
                <w:szCs w:val="20"/>
              </w:rPr>
              <w:t>Resistant</w:t>
            </w:r>
          </w:p>
        </w:tc>
        <w:tc>
          <w:tcPr>
            <w:tcW w:w="1300" w:type="dxa"/>
            <w:tcBorders>
              <w:top w:val="nil"/>
              <w:left w:val="nil"/>
              <w:bottom w:val="single" w:sz="8" w:space="0" w:color="auto"/>
              <w:right w:val="nil"/>
            </w:tcBorders>
            <w:shd w:val="clear" w:color="auto" w:fill="auto"/>
            <w:noWrap/>
            <w:vAlign w:val="bottom"/>
          </w:tcPr>
          <w:p w14:paraId="65960960" w14:textId="77777777" w:rsidR="00377328" w:rsidRPr="00377328" w:rsidRDefault="00377328" w:rsidP="00377328">
            <w:pPr>
              <w:jc w:val="center"/>
              <w:rPr>
                <w:rFonts w:eastAsia="Times New Roman"/>
                <w:b/>
                <w:bCs/>
                <w:color w:val="000000"/>
                <w:sz w:val="20"/>
                <w:szCs w:val="20"/>
              </w:rPr>
            </w:pPr>
            <w:commentRangeStart w:id="156"/>
            <w:r w:rsidRPr="00377328">
              <w:rPr>
                <w:rFonts w:eastAsia="Times New Roman"/>
                <w:b/>
                <w:bCs/>
                <w:color w:val="000000"/>
                <w:sz w:val="20"/>
                <w:szCs w:val="20"/>
              </w:rPr>
              <w:t>Susceptible</w:t>
            </w:r>
            <w:commentRangeEnd w:id="156"/>
            <w:r w:rsidR="00495FCD">
              <w:rPr>
                <w:rStyle w:val="CommentReference"/>
                <w:vanish/>
              </w:rPr>
              <w:commentReference w:id="156"/>
            </w:r>
          </w:p>
        </w:tc>
        <w:tc>
          <w:tcPr>
            <w:tcW w:w="1300" w:type="dxa"/>
            <w:tcBorders>
              <w:top w:val="nil"/>
              <w:left w:val="nil"/>
              <w:bottom w:val="single" w:sz="8" w:space="0" w:color="auto"/>
              <w:right w:val="nil"/>
            </w:tcBorders>
            <w:shd w:val="clear" w:color="auto" w:fill="auto"/>
            <w:noWrap/>
            <w:vAlign w:val="bottom"/>
          </w:tcPr>
          <w:p w14:paraId="47F292F3" w14:textId="77777777" w:rsidR="00377328" w:rsidRPr="00377328" w:rsidRDefault="00377328" w:rsidP="00377328">
            <w:pPr>
              <w:jc w:val="center"/>
              <w:rPr>
                <w:rFonts w:eastAsia="Times New Roman"/>
                <w:b/>
                <w:bCs/>
                <w:color w:val="000000"/>
                <w:sz w:val="20"/>
                <w:szCs w:val="20"/>
              </w:rPr>
            </w:pPr>
            <w:r>
              <w:rPr>
                <w:rFonts w:eastAsia="Times New Roman"/>
                <w:b/>
                <w:bCs/>
                <w:color w:val="000000"/>
                <w:sz w:val="20"/>
                <w:szCs w:val="20"/>
              </w:rPr>
              <w:sym w:font="Symbol" w:char="F063"/>
            </w:r>
            <w:r>
              <w:rPr>
                <w:rFonts w:eastAsia="Times New Roman"/>
                <w:b/>
                <w:bCs/>
                <w:color w:val="000000"/>
                <w:sz w:val="20"/>
                <w:szCs w:val="20"/>
                <w:vertAlign w:val="superscript"/>
              </w:rPr>
              <w:t>2</w:t>
            </w:r>
          </w:p>
        </w:tc>
        <w:tc>
          <w:tcPr>
            <w:tcW w:w="1300" w:type="dxa"/>
            <w:tcBorders>
              <w:top w:val="nil"/>
              <w:left w:val="nil"/>
              <w:bottom w:val="single" w:sz="8" w:space="0" w:color="auto"/>
              <w:right w:val="nil"/>
            </w:tcBorders>
            <w:shd w:val="clear" w:color="auto" w:fill="auto"/>
            <w:noWrap/>
            <w:vAlign w:val="bottom"/>
          </w:tcPr>
          <w:p w14:paraId="3FFC3D68" w14:textId="77777777" w:rsidR="00377328" w:rsidRPr="00377328" w:rsidRDefault="00377328" w:rsidP="00377328">
            <w:pPr>
              <w:jc w:val="center"/>
              <w:rPr>
                <w:rFonts w:eastAsia="Times New Roman"/>
                <w:b/>
                <w:bCs/>
                <w:i/>
                <w:iCs/>
                <w:color w:val="000000"/>
                <w:sz w:val="20"/>
                <w:szCs w:val="20"/>
              </w:rPr>
            </w:pPr>
            <w:r w:rsidRPr="00377328">
              <w:rPr>
                <w:rFonts w:eastAsia="Times New Roman"/>
                <w:b/>
                <w:bCs/>
                <w:i/>
                <w:iCs/>
                <w:color w:val="000000"/>
                <w:sz w:val="20"/>
                <w:szCs w:val="20"/>
              </w:rPr>
              <w:t>P</w:t>
            </w:r>
            <w:r w:rsidRPr="00377328">
              <w:rPr>
                <w:rFonts w:eastAsia="Times New Roman"/>
                <w:b/>
                <w:bCs/>
                <w:color w:val="000000"/>
                <w:sz w:val="20"/>
                <w:szCs w:val="20"/>
              </w:rPr>
              <w:t xml:space="preserve"> value (&lt;0.05)</w:t>
            </w:r>
          </w:p>
        </w:tc>
      </w:tr>
      <w:tr w:rsidR="00377328" w:rsidRPr="00377328" w14:paraId="70163603" w14:textId="77777777">
        <w:trPr>
          <w:trHeight w:val="300"/>
        </w:trPr>
        <w:tc>
          <w:tcPr>
            <w:tcW w:w="1342" w:type="dxa"/>
            <w:tcBorders>
              <w:top w:val="nil"/>
              <w:left w:val="nil"/>
              <w:bottom w:val="nil"/>
              <w:right w:val="nil"/>
            </w:tcBorders>
            <w:shd w:val="clear" w:color="auto" w:fill="auto"/>
            <w:noWrap/>
            <w:vAlign w:val="bottom"/>
          </w:tcPr>
          <w:p w14:paraId="27A5CAD0"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TTKSK</w:t>
            </w:r>
          </w:p>
        </w:tc>
        <w:tc>
          <w:tcPr>
            <w:tcW w:w="1300" w:type="dxa"/>
            <w:tcBorders>
              <w:top w:val="nil"/>
              <w:left w:val="nil"/>
              <w:bottom w:val="nil"/>
              <w:right w:val="nil"/>
            </w:tcBorders>
            <w:shd w:val="clear" w:color="auto" w:fill="auto"/>
            <w:noWrap/>
            <w:vAlign w:val="bottom"/>
          </w:tcPr>
          <w:p w14:paraId="1E6254F9"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94</w:t>
            </w:r>
          </w:p>
        </w:tc>
        <w:tc>
          <w:tcPr>
            <w:tcW w:w="1300" w:type="dxa"/>
            <w:tcBorders>
              <w:top w:val="nil"/>
              <w:left w:val="nil"/>
              <w:bottom w:val="nil"/>
              <w:right w:val="nil"/>
            </w:tcBorders>
            <w:shd w:val="clear" w:color="auto" w:fill="auto"/>
            <w:noWrap/>
            <w:vAlign w:val="bottom"/>
          </w:tcPr>
          <w:p w14:paraId="3D628BE8"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6</w:t>
            </w:r>
          </w:p>
        </w:tc>
        <w:tc>
          <w:tcPr>
            <w:tcW w:w="1300" w:type="dxa"/>
            <w:tcBorders>
              <w:top w:val="nil"/>
              <w:left w:val="nil"/>
              <w:bottom w:val="nil"/>
              <w:right w:val="nil"/>
            </w:tcBorders>
            <w:shd w:val="clear" w:color="auto" w:fill="auto"/>
            <w:noWrap/>
            <w:vAlign w:val="bottom"/>
          </w:tcPr>
          <w:p w14:paraId="089E06A5"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0</w:t>
            </w:r>
          </w:p>
        </w:tc>
        <w:tc>
          <w:tcPr>
            <w:tcW w:w="1300" w:type="dxa"/>
            <w:tcBorders>
              <w:top w:val="nil"/>
              <w:left w:val="nil"/>
              <w:bottom w:val="nil"/>
              <w:right w:val="nil"/>
            </w:tcBorders>
            <w:shd w:val="clear" w:color="auto" w:fill="auto"/>
            <w:noWrap/>
            <w:vAlign w:val="bottom"/>
          </w:tcPr>
          <w:p w14:paraId="3171A6BC"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1</w:t>
            </w:r>
          </w:p>
        </w:tc>
      </w:tr>
      <w:tr w:rsidR="00377328" w:rsidRPr="00377328" w14:paraId="15F6F193" w14:textId="77777777">
        <w:trPr>
          <w:trHeight w:val="300"/>
        </w:trPr>
        <w:tc>
          <w:tcPr>
            <w:tcW w:w="1342" w:type="dxa"/>
            <w:tcBorders>
              <w:top w:val="nil"/>
              <w:left w:val="nil"/>
              <w:bottom w:val="nil"/>
              <w:right w:val="nil"/>
            </w:tcBorders>
            <w:shd w:val="clear" w:color="auto" w:fill="auto"/>
            <w:noWrap/>
            <w:vAlign w:val="bottom"/>
          </w:tcPr>
          <w:p w14:paraId="1F230861"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TRTTF</w:t>
            </w:r>
          </w:p>
        </w:tc>
        <w:tc>
          <w:tcPr>
            <w:tcW w:w="1300" w:type="dxa"/>
            <w:tcBorders>
              <w:top w:val="nil"/>
              <w:left w:val="nil"/>
              <w:bottom w:val="nil"/>
              <w:right w:val="nil"/>
            </w:tcBorders>
            <w:shd w:val="clear" w:color="auto" w:fill="auto"/>
            <w:noWrap/>
            <w:vAlign w:val="bottom"/>
          </w:tcPr>
          <w:p w14:paraId="1E052B4F"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88</w:t>
            </w:r>
          </w:p>
        </w:tc>
        <w:tc>
          <w:tcPr>
            <w:tcW w:w="1300" w:type="dxa"/>
            <w:tcBorders>
              <w:top w:val="nil"/>
              <w:left w:val="nil"/>
              <w:bottom w:val="nil"/>
              <w:right w:val="nil"/>
            </w:tcBorders>
            <w:shd w:val="clear" w:color="auto" w:fill="auto"/>
            <w:noWrap/>
            <w:vAlign w:val="bottom"/>
          </w:tcPr>
          <w:p w14:paraId="475B46C6"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12</w:t>
            </w:r>
          </w:p>
        </w:tc>
        <w:tc>
          <w:tcPr>
            <w:tcW w:w="1300" w:type="dxa"/>
            <w:tcBorders>
              <w:top w:val="nil"/>
              <w:left w:val="nil"/>
              <w:bottom w:val="nil"/>
              <w:right w:val="nil"/>
            </w:tcBorders>
            <w:shd w:val="clear" w:color="auto" w:fill="auto"/>
            <w:noWrap/>
            <w:vAlign w:val="bottom"/>
          </w:tcPr>
          <w:p w14:paraId="13B6E1F0"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4.26</w:t>
            </w:r>
          </w:p>
        </w:tc>
        <w:tc>
          <w:tcPr>
            <w:tcW w:w="1300" w:type="dxa"/>
            <w:tcBorders>
              <w:top w:val="nil"/>
              <w:left w:val="nil"/>
              <w:bottom w:val="nil"/>
              <w:right w:val="nil"/>
            </w:tcBorders>
            <w:shd w:val="clear" w:color="auto" w:fill="auto"/>
            <w:noWrap/>
            <w:vAlign w:val="bottom"/>
          </w:tcPr>
          <w:p w14:paraId="6A067D04"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0.0389</w:t>
            </w:r>
          </w:p>
        </w:tc>
      </w:tr>
      <w:tr w:rsidR="00377328" w:rsidRPr="00377328" w14:paraId="25E7A796" w14:textId="77777777">
        <w:trPr>
          <w:trHeight w:val="300"/>
        </w:trPr>
        <w:tc>
          <w:tcPr>
            <w:tcW w:w="1342" w:type="dxa"/>
            <w:tcBorders>
              <w:top w:val="nil"/>
              <w:left w:val="nil"/>
              <w:bottom w:val="nil"/>
              <w:right w:val="nil"/>
            </w:tcBorders>
            <w:shd w:val="clear" w:color="auto" w:fill="auto"/>
            <w:noWrap/>
            <w:vAlign w:val="bottom"/>
          </w:tcPr>
          <w:p w14:paraId="3D9E5631"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TTKSK:TRTTF</w:t>
            </w:r>
          </w:p>
        </w:tc>
        <w:tc>
          <w:tcPr>
            <w:tcW w:w="1300" w:type="dxa"/>
            <w:tcBorders>
              <w:top w:val="nil"/>
              <w:left w:val="nil"/>
              <w:bottom w:val="nil"/>
              <w:right w:val="nil"/>
            </w:tcBorders>
            <w:shd w:val="clear" w:color="auto" w:fill="auto"/>
            <w:noWrap/>
            <w:vAlign w:val="bottom"/>
          </w:tcPr>
          <w:p w14:paraId="7E5D5BB5"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NA</w:t>
            </w:r>
          </w:p>
        </w:tc>
        <w:tc>
          <w:tcPr>
            <w:tcW w:w="1300" w:type="dxa"/>
            <w:tcBorders>
              <w:top w:val="nil"/>
              <w:left w:val="nil"/>
              <w:bottom w:val="nil"/>
              <w:right w:val="nil"/>
            </w:tcBorders>
            <w:shd w:val="clear" w:color="auto" w:fill="auto"/>
            <w:noWrap/>
            <w:vAlign w:val="bottom"/>
          </w:tcPr>
          <w:p w14:paraId="5E941AA6"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NA</w:t>
            </w:r>
          </w:p>
        </w:tc>
        <w:tc>
          <w:tcPr>
            <w:tcW w:w="1300" w:type="dxa"/>
            <w:tcBorders>
              <w:top w:val="nil"/>
              <w:left w:val="nil"/>
              <w:bottom w:val="nil"/>
              <w:right w:val="nil"/>
            </w:tcBorders>
            <w:shd w:val="clear" w:color="auto" w:fill="auto"/>
            <w:noWrap/>
            <w:vAlign w:val="bottom"/>
          </w:tcPr>
          <w:p w14:paraId="72CF41B8"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1.53</w:t>
            </w:r>
          </w:p>
        </w:tc>
        <w:tc>
          <w:tcPr>
            <w:tcW w:w="1300" w:type="dxa"/>
            <w:tcBorders>
              <w:top w:val="nil"/>
              <w:left w:val="nil"/>
              <w:bottom w:val="nil"/>
              <w:right w:val="nil"/>
            </w:tcBorders>
            <w:shd w:val="clear" w:color="auto" w:fill="auto"/>
            <w:noWrap/>
            <w:vAlign w:val="bottom"/>
          </w:tcPr>
          <w:p w14:paraId="141933DF" w14:textId="77777777" w:rsidR="00377328" w:rsidRPr="00377328" w:rsidRDefault="00377328" w:rsidP="00377328">
            <w:pPr>
              <w:jc w:val="center"/>
              <w:rPr>
                <w:rFonts w:eastAsia="Times New Roman"/>
                <w:color w:val="000000"/>
                <w:sz w:val="20"/>
                <w:szCs w:val="20"/>
              </w:rPr>
            </w:pPr>
            <w:r w:rsidRPr="00377328">
              <w:rPr>
                <w:rFonts w:eastAsia="Times New Roman"/>
                <w:color w:val="000000"/>
                <w:sz w:val="20"/>
                <w:szCs w:val="20"/>
              </w:rPr>
              <w:t>0.2167</w:t>
            </w:r>
          </w:p>
        </w:tc>
      </w:tr>
    </w:tbl>
    <w:p w14:paraId="4314FA76" w14:textId="77777777" w:rsidR="00553E29" w:rsidRDefault="00553E29"/>
    <w:p w14:paraId="16D959F6" w14:textId="77777777" w:rsidR="00553E29" w:rsidRDefault="00553E29">
      <w:r>
        <w:br w:type="page"/>
      </w:r>
    </w:p>
    <w:p w14:paraId="2B5CE4B8" w14:textId="77777777" w:rsidR="00F32ADA" w:rsidRDefault="00323943">
      <w:r>
        <w:rPr>
          <w:b/>
        </w:rPr>
        <w:t>Table 7</w:t>
      </w:r>
      <w:r w:rsidR="00553E29">
        <w:rPr>
          <w:b/>
        </w:rPr>
        <w:t xml:space="preserve">. </w:t>
      </w:r>
      <w:r w:rsidR="00553E29">
        <w:t>Infection types (IT) of TC</w:t>
      </w:r>
      <w:r w:rsidR="00553E29">
        <w:rPr>
          <w:vertAlign w:val="subscript"/>
        </w:rPr>
        <w:t>1</w:t>
      </w:r>
      <w:r w:rsidR="00553E29">
        <w:t>F</w:t>
      </w:r>
      <w:r w:rsidR="00553E29">
        <w:rPr>
          <w:vertAlign w:val="subscript"/>
        </w:rPr>
        <w:t>1</w:t>
      </w:r>
      <w:r w:rsidR="00553E29">
        <w:t xml:space="preserve"> individuals selected from the cross, RB07//Faller/PI 410954, for doubled haploid (DH) production using </w:t>
      </w:r>
      <w:r w:rsidR="00553E29">
        <w:rPr>
          <w:i/>
        </w:rPr>
        <w:t xml:space="preserve">P. graminis </w:t>
      </w:r>
      <w:r w:rsidR="00553E29">
        <w:t xml:space="preserve">f. sp. </w:t>
      </w:r>
      <w:r w:rsidR="00553E29">
        <w:rPr>
          <w:i/>
        </w:rPr>
        <w:t xml:space="preserve">tritici </w:t>
      </w:r>
      <w:r w:rsidR="00553E29">
        <w:t xml:space="preserve">race TRTTF. </w:t>
      </w:r>
      <w:r w:rsidR="00F32ADA">
        <w:t>“- -“ indicates pustules were much smaller than expected for the given IT.</w:t>
      </w:r>
    </w:p>
    <w:p w14:paraId="25BF4315" w14:textId="77777777" w:rsidR="00F32ADA" w:rsidRDefault="00F32ADA"/>
    <w:tbl>
      <w:tblPr>
        <w:tblW w:w="2600" w:type="dxa"/>
        <w:jc w:val="center"/>
        <w:tblInd w:w="93" w:type="dxa"/>
        <w:tblLook w:val="04A0" w:firstRow="1" w:lastRow="0" w:firstColumn="1" w:lastColumn="0" w:noHBand="0" w:noVBand="1"/>
      </w:tblPr>
      <w:tblGrid>
        <w:gridCol w:w="1300"/>
        <w:gridCol w:w="1300"/>
      </w:tblGrid>
      <w:tr w:rsidR="00F32ADA" w:rsidRPr="00F32ADA" w14:paraId="6B393D81" w14:textId="77777777">
        <w:trPr>
          <w:trHeight w:val="320"/>
          <w:jc w:val="center"/>
        </w:trPr>
        <w:tc>
          <w:tcPr>
            <w:tcW w:w="1300" w:type="dxa"/>
            <w:tcBorders>
              <w:top w:val="nil"/>
              <w:left w:val="nil"/>
              <w:bottom w:val="single" w:sz="8" w:space="0" w:color="auto"/>
              <w:right w:val="nil"/>
            </w:tcBorders>
            <w:shd w:val="clear" w:color="auto" w:fill="auto"/>
            <w:noWrap/>
            <w:vAlign w:val="bottom"/>
          </w:tcPr>
          <w:p w14:paraId="357D471C" w14:textId="77777777" w:rsidR="00F32ADA" w:rsidRPr="00F32ADA" w:rsidRDefault="00F32ADA" w:rsidP="00F32ADA">
            <w:pPr>
              <w:jc w:val="center"/>
              <w:rPr>
                <w:rFonts w:eastAsia="Times New Roman"/>
                <w:b/>
                <w:bCs/>
                <w:color w:val="000000"/>
                <w:sz w:val="20"/>
                <w:szCs w:val="20"/>
              </w:rPr>
            </w:pPr>
            <w:r w:rsidRPr="00F32ADA">
              <w:rPr>
                <w:rFonts w:eastAsia="Times New Roman"/>
                <w:b/>
                <w:bCs/>
                <w:color w:val="000000"/>
                <w:sz w:val="20"/>
                <w:szCs w:val="20"/>
              </w:rPr>
              <w:t>Line</w:t>
            </w:r>
          </w:p>
        </w:tc>
        <w:tc>
          <w:tcPr>
            <w:tcW w:w="1300" w:type="dxa"/>
            <w:tcBorders>
              <w:top w:val="nil"/>
              <w:left w:val="nil"/>
              <w:bottom w:val="single" w:sz="8" w:space="0" w:color="auto"/>
              <w:right w:val="nil"/>
            </w:tcBorders>
            <w:shd w:val="clear" w:color="auto" w:fill="auto"/>
            <w:noWrap/>
            <w:vAlign w:val="bottom"/>
          </w:tcPr>
          <w:p w14:paraId="221DC5C8" w14:textId="77777777" w:rsidR="00F32ADA" w:rsidRPr="00F32ADA" w:rsidRDefault="00F32ADA" w:rsidP="00F32ADA">
            <w:pPr>
              <w:jc w:val="center"/>
              <w:rPr>
                <w:rFonts w:eastAsia="Times New Roman"/>
                <w:b/>
                <w:bCs/>
                <w:color w:val="000000"/>
                <w:sz w:val="20"/>
                <w:szCs w:val="20"/>
              </w:rPr>
            </w:pPr>
            <w:r w:rsidRPr="00F32ADA">
              <w:rPr>
                <w:rFonts w:eastAsia="Times New Roman"/>
                <w:b/>
                <w:bCs/>
                <w:color w:val="000000"/>
                <w:sz w:val="20"/>
                <w:szCs w:val="20"/>
              </w:rPr>
              <w:t>IT</w:t>
            </w:r>
          </w:p>
        </w:tc>
      </w:tr>
      <w:tr w:rsidR="00F32ADA" w:rsidRPr="00F32ADA" w14:paraId="31946E26" w14:textId="77777777">
        <w:trPr>
          <w:trHeight w:val="300"/>
          <w:jc w:val="center"/>
        </w:trPr>
        <w:tc>
          <w:tcPr>
            <w:tcW w:w="1300" w:type="dxa"/>
            <w:tcBorders>
              <w:top w:val="nil"/>
              <w:left w:val="nil"/>
              <w:bottom w:val="nil"/>
              <w:right w:val="nil"/>
            </w:tcBorders>
            <w:shd w:val="clear" w:color="auto" w:fill="auto"/>
            <w:noWrap/>
            <w:vAlign w:val="bottom"/>
          </w:tcPr>
          <w:p w14:paraId="0DF97261"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12XR132-6</w:t>
            </w:r>
          </w:p>
        </w:tc>
        <w:tc>
          <w:tcPr>
            <w:tcW w:w="1300" w:type="dxa"/>
            <w:tcBorders>
              <w:top w:val="nil"/>
              <w:left w:val="nil"/>
              <w:bottom w:val="nil"/>
              <w:right w:val="nil"/>
            </w:tcBorders>
            <w:shd w:val="clear" w:color="auto" w:fill="auto"/>
            <w:noWrap/>
            <w:vAlign w:val="bottom"/>
          </w:tcPr>
          <w:p w14:paraId="35A5B819"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6EC838B4" w14:textId="77777777">
        <w:trPr>
          <w:trHeight w:val="300"/>
          <w:jc w:val="center"/>
        </w:trPr>
        <w:tc>
          <w:tcPr>
            <w:tcW w:w="1300" w:type="dxa"/>
            <w:tcBorders>
              <w:top w:val="nil"/>
              <w:left w:val="nil"/>
              <w:bottom w:val="nil"/>
              <w:right w:val="nil"/>
            </w:tcBorders>
            <w:shd w:val="clear" w:color="auto" w:fill="auto"/>
            <w:noWrap/>
            <w:vAlign w:val="bottom"/>
          </w:tcPr>
          <w:p w14:paraId="26528431"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12XR134-4</w:t>
            </w:r>
          </w:p>
        </w:tc>
        <w:tc>
          <w:tcPr>
            <w:tcW w:w="1300" w:type="dxa"/>
            <w:tcBorders>
              <w:top w:val="nil"/>
              <w:left w:val="nil"/>
              <w:bottom w:val="nil"/>
              <w:right w:val="nil"/>
            </w:tcBorders>
            <w:shd w:val="clear" w:color="auto" w:fill="auto"/>
            <w:noWrap/>
            <w:vAlign w:val="bottom"/>
          </w:tcPr>
          <w:p w14:paraId="46A62437"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0FB3C952" w14:textId="77777777">
        <w:trPr>
          <w:trHeight w:val="300"/>
          <w:jc w:val="center"/>
        </w:trPr>
        <w:tc>
          <w:tcPr>
            <w:tcW w:w="1300" w:type="dxa"/>
            <w:tcBorders>
              <w:top w:val="nil"/>
              <w:left w:val="nil"/>
              <w:bottom w:val="nil"/>
              <w:right w:val="nil"/>
            </w:tcBorders>
            <w:shd w:val="clear" w:color="auto" w:fill="auto"/>
            <w:noWrap/>
            <w:vAlign w:val="bottom"/>
          </w:tcPr>
          <w:p w14:paraId="123452B8"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12XR137-3</w:t>
            </w:r>
          </w:p>
        </w:tc>
        <w:tc>
          <w:tcPr>
            <w:tcW w:w="1300" w:type="dxa"/>
            <w:tcBorders>
              <w:top w:val="nil"/>
              <w:left w:val="nil"/>
              <w:bottom w:val="nil"/>
              <w:right w:val="nil"/>
            </w:tcBorders>
            <w:shd w:val="clear" w:color="auto" w:fill="auto"/>
            <w:noWrap/>
            <w:vAlign w:val="bottom"/>
          </w:tcPr>
          <w:p w14:paraId="7C562419"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22-;</w:t>
            </w:r>
          </w:p>
        </w:tc>
      </w:tr>
      <w:tr w:rsidR="00F32ADA" w:rsidRPr="00F32ADA" w14:paraId="58D38CFD" w14:textId="77777777">
        <w:trPr>
          <w:trHeight w:val="300"/>
          <w:jc w:val="center"/>
        </w:trPr>
        <w:tc>
          <w:tcPr>
            <w:tcW w:w="1300" w:type="dxa"/>
            <w:tcBorders>
              <w:top w:val="nil"/>
              <w:left w:val="nil"/>
              <w:bottom w:val="nil"/>
              <w:right w:val="nil"/>
            </w:tcBorders>
            <w:shd w:val="clear" w:color="auto" w:fill="auto"/>
            <w:noWrap/>
            <w:vAlign w:val="bottom"/>
          </w:tcPr>
          <w:p w14:paraId="7F3F1A8A"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12XR140-2</w:t>
            </w:r>
          </w:p>
        </w:tc>
        <w:tc>
          <w:tcPr>
            <w:tcW w:w="1300" w:type="dxa"/>
            <w:tcBorders>
              <w:top w:val="nil"/>
              <w:left w:val="nil"/>
              <w:bottom w:val="nil"/>
              <w:right w:val="nil"/>
            </w:tcBorders>
            <w:shd w:val="clear" w:color="auto" w:fill="auto"/>
            <w:noWrap/>
            <w:vAlign w:val="bottom"/>
          </w:tcPr>
          <w:p w14:paraId="32EA1279"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66984C0C" w14:textId="77777777">
        <w:trPr>
          <w:trHeight w:val="300"/>
          <w:jc w:val="center"/>
        </w:trPr>
        <w:tc>
          <w:tcPr>
            <w:tcW w:w="1300" w:type="dxa"/>
            <w:tcBorders>
              <w:top w:val="nil"/>
              <w:left w:val="nil"/>
              <w:bottom w:val="nil"/>
              <w:right w:val="nil"/>
            </w:tcBorders>
            <w:shd w:val="clear" w:color="auto" w:fill="auto"/>
            <w:noWrap/>
            <w:vAlign w:val="bottom"/>
          </w:tcPr>
          <w:p w14:paraId="46D4A85E"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12XR140-5</w:t>
            </w:r>
          </w:p>
        </w:tc>
        <w:tc>
          <w:tcPr>
            <w:tcW w:w="1300" w:type="dxa"/>
            <w:tcBorders>
              <w:top w:val="nil"/>
              <w:left w:val="nil"/>
              <w:bottom w:val="nil"/>
              <w:right w:val="nil"/>
            </w:tcBorders>
            <w:shd w:val="clear" w:color="auto" w:fill="auto"/>
            <w:noWrap/>
            <w:vAlign w:val="bottom"/>
          </w:tcPr>
          <w:p w14:paraId="674BEB8C"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6FF4E824" w14:textId="77777777">
        <w:trPr>
          <w:trHeight w:val="300"/>
          <w:jc w:val="center"/>
        </w:trPr>
        <w:tc>
          <w:tcPr>
            <w:tcW w:w="1300" w:type="dxa"/>
            <w:tcBorders>
              <w:top w:val="nil"/>
              <w:left w:val="nil"/>
              <w:bottom w:val="nil"/>
              <w:right w:val="nil"/>
            </w:tcBorders>
            <w:shd w:val="clear" w:color="auto" w:fill="auto"/>
            <w:noWrap/>
            <w:vAlign w:val="bottom"/>
          </w:tcPr>
          <w:p w14:paraId="7BAA61AA"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12XR147-1</w:t>
            </w:r>
          </w:p>
        </w:tc>
        <w:tc>
          <w:tcPr>
            <w:tcW w:w="1300" w:type="dxa"/>
            <w:tcBorders>
              <w:top w:val="nil"/>
              <w:left w:val="nil"/>
              <w:bottom w:val="nil"/>
              <w:right w:val="nil"/>
            </w:tcBorders>
            <w:shd w:val="clear" w:color="auto" w:fill="auto"/>
            <w:noWrap/>
            <w:vAlign w:val="bottom"/>
          </w:tcPr>
          <w:p w14:paraId="5271B9E2"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22A6D713" w14:textId="77777777">
        <w:trPr>
          <w:trHeight w:val="300"/>
          <w:jc w:val="center"/>
        </w:trPr>
        <w:tc>
          <w:tcPr>
            <w:tcW w:w="1300" w:type="dxa"/>
            <w:tcBorders>
              <w:top w:val="nil"/>
              <w:left w:val="nil"/>
              <w:bottom w:val="nil"/>
              <w:right w:val="nil"/>
            </w:tcBorders>
            <w:shd w:val="clear" w:color="auto" w:fill="auto"/>
            <w:noWrap/>
            <w:vAlign w:val="bottom"/>
          </w:tcPr>
          <w:p w14:paraId="217AB380"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12XR150-8</w:t>
            </w:r>
          </w:p>
        </w:tc>
        <w:tc>
          <w:tcPr>
            <w:tcW w:w="1300" w:type="dxa"/>
            <w:tcBorders>
              <w:top w:val="nil"/>
              <w:left w:val="nil"/>
              <w:bottom w:val="nil"/>
              <w:right w:val="nil"/>
            </w:tcBorders>
            <w:shd w:val="clear" w:color="auto" w:fill="auto"/>
            <w:noWrap/>
            <w:vAlign w:val="bottom"/>
          </w:tcPr>
          <w:p w14:paraId="7B450A3E"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65157490" w14:textId="77777777">
        <w:trPr>
          <w:trHeight w:val="300"/>
          <w:jc w:val="center"/>
        </w:trPr>
        <w:tc>
          <w:tcPr>
            <w:tcW w:w="1300" w:type="dxa"/>
            <w:tcBorders>
              <w:top w:val="nil"/>
              <w:left w:val="nil"/>
              <w:bottom w:val="nil"/>
              <w:right w:val="nil"/>
            </w:tcBorders>
            <w:shd w:val="clear" w:color="auto" w:fill="auto"/>
            <w:noWrap/>
            <w:vAlign w:val="bottom"/>
          </w:tcPr>
          <w:p w14:paraId="7595B2C4"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12XR150-17</w:t>
            </w:r>
          </w:p>
        </w:tc>
        <w:tc>
          <w:tcPr>
            <w:tcW w:w="1300" w:type="dxa"/>
            <w:tcBorders>
              <w:top w:val="nil"/>
              <w:left w:val="nil"/>
              <w:bottom w:val="nil"/>
              <w:right w:val="nil"/>
            </w:tcBorders>
            <w:shd w:val="clear" w:color="auto" w:fill="auto"/>
            <w:noWrap/>
            <w:vAlign w:val="bottom"/>
          </w:tcPr>
          <w:p w14:paraId="0AF7F242"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08117FFF" w14:textId="77777777">
        <w:trPr>
          <w:trHeight w:val="300"/>
          <w:jc w:val="center"/>
        </w:trPr>
        <w:tc>
          <w:tcPr>
            <w:tcW w:w="1300" w:type="dxa"/>
            <w:tcBorders>
              <w:top w:val="nil"/>
              <w:left w:val="nil"/>
              <w:bottom w:val="nil"/>
              <w:right w:val="nil"/>
            </w:tcBorders>
            <w:shd w:val="clear" w:color="auto" w:fill="auto"/>
            <w:noWrap/>
            <w:vAlign w:val="bottom"/>
          </w:tcPr>
          <w:p w14:paraId="0325A710"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12XR153-13</w:t>
            </w:r>
          </w:p>
        </w:tc>
        <w:tc>
          <w:tcPr>
            <w:tcW w:w="1300" w:type="dxa"/>
            <w:tcBorders>
              <w:top w:val="nil"/>
              <w:left w:val="nil"/>
              <w:bottom w:val="nil"/>
              <w:right w:val="nil"/>
            </w:tcBorders>
            <w:shd w:val="clear" w:color="auto" w:fill="auto"/>
            <w:noWrap/>
            <w:vAlign w:val="bottom"/>
          </w:tcPr>
          <w:p w14:paraId="5686AFC2"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w:t>
            </w:r>
          </w:p>
        </w:tc>
      </w:tr>
      <w:tr w:rsidR="00F32ADA" w:rsidRPr="00F32ADA" w14:paraId="41DECE71" w14:textId="77777777">
        <w:trPr>
          <w:trHeight w:val="300"/>
          <w:jc w:val="center"/>
        </w:trPr>
        <w:tc>
          <w:tcPr>
            <w:tcW w:w="1300" w:type="dxa"/>
            <w:tcBorders>
              <w:top w:val="nil"/>
              <w:left w:val="nil"/>
              <w:bottom w:val="nil"/>
              <w:right w:val="nil"/>
            </w:tcBorders>
            <w:shd w:val="clear" w:color="auto" w:fill="auto"/>
            <w:noWrap/>
            <w:vAlign w:val="bottom"/>
          </w:tcPr>
          <w:p w14:paraId="22680DF0"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12XR154-10</w:t>
            </w:r>
          </w:p>
        </w:tc>
        <w:tc>
          <w:tcPr>
            <w:tcW w:w="1300" w:type="dxa"/>
            <w:tcBorders>
              <w:top w:val="nil"/>
              <w:left w:val="nil"/>
              <w:bottom w:val="nil"/>
              <w:right w:val="nil"/>
            </w:tcBorders>
            <w:shd w:val="clear" w:color="auto" w:fill="auto"/>
            <w:noWrap/>
            <w:vAlign w:val="bottom"/>
          </w:tcPr>
          <w:p w14:paraId="0CEB81CA"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w:t>
            </w:r>
          </w:p>
        </w:tc>
      </w:tr>
      <w:tr w:rsidR="00F32ADA" w:rsidRPr="00F32ADA" w14:paraId="046C44D4" w14:textId="77777777">
        <w:trPr>
          <w:trHeight w:val="300"/>
          <w:jc w:val="center"/>
        </w:trPr>
        <w:tc>
          <w:tcPr>
            <w:tcW w:w="1300" w:type="dxa"/>
            <w:tcBorders>
              <w:top w:val="nil"/>
              <w:left w:val="nil"/>
              <w:bottom w:val="nil"/>
              <w:right w:val="nil"/>
            </w:tcBorders>
            <w:shd w:val="clear" w:color="auto" w:fill="auto"/>
            <w:noWrap/>
            <w:vAlign w:val="bottom"/>
          </w:tcPr>
          <w:p w14:paraId="1BA29766"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12XR158-13</w:t>
            </w:r>
          </w:p>
        </w:tc>
        <w:tc>
          <w:tcPr>
            <w:tcW w:w="1300" w:type="dxa"/>
            <w:tcBorders>
              <w:top w:val="nil"/>
              <w:left w:val="nil"/>
              <w:bottom w:val="nil"/>
              <w:right w:val="nil"/>
            </w:tcBorders>
            <w:shd w:val="clear" w:color="auto" w:fill="auto"/>
            <w:noWrap/>
            <w:vAlign w:val="bottom"/>
          </w:tcPr>
          <w:p w14:paraId="4796EF6F"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w:t>
            </w:r>
          </w:p>
        </w:tc>
      </w:tr>
      <w:tr w:rsidR="00F32ADA" w:rsidRPr="00F32ADA" w14:paraId="7A9E5B6F" w14:textId="77777777">
        <w:trPr>
          <w:trHeight w:val="300"/>
          <w:jc w:val="center"/>
        </w:trPr>
        <w:tc>
          <w:tcPr>
            <w:tcW w:w="1300" w:type="dxa"/>
            <w:tcBorders>
              <w:top w:val="nil"/>
              <w:left w:val="nil"/>
              <w:bottom w:val="nil"/>
              <w:right w:val="nil"/>
            </w:tcBorders>
            <w:shd w:val="clear" w:color="auto" w:fill="auto"/>
            <w:noWrap/>
            <w:vAlign w:val="bottom"/>
          </w:tcPr>
          <w:p w14:paraId="489921C7"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12XR158-14</w:t>
            </w:r>
          </w:p>
        </w:tc>
        <w:tc>
          <w:tcPr>
            <w:tcW w:w="1300" w:type="dxa"/>
            <w:tcBorders>
              <w:top w:val="nil"/>
              <w:left w:val="nil"/>
              <w:bottom w:val="nil"/>
              <w:right w:val="nil"/>
            </w:tcBorders>
            <w:shd w:val="clear" w:color="auto" w:fill="auto"/>
            <w:noWrap/>
            <w:vAlign w:val="bottom"/>
          </w:tcPr>
          <w:p w14:paraId="35B1A1F1"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w:t>
            </w:r>
          </w:p>
        </w:tc>
      </w:tr>
      <w:tr w:rsidR="00F32ADA" w:rsidRPr="00F32ADA" w14:paraId="5A5E2DE7" w14:textId="77777777">
        <w:trPr>
          <w:trHeight w:val="300"/>
          <w:jc w:val="center"/>
        </w:trPr>
        <w:tc>
          <w:tcPr>
            <w:tcW w:w="1300" w:type="dxa"/>
            <w:tcBorders>
              <w:top w:val="nil"/>
              <w:left w:val="nil"/>
              <w:bottom w:val="nil"/>
              <w:right w:val="nil"/>
            </w:tcBorders>
            <w:shd w:val="clear" w:color="auto" w:fill="auto"/>
            <w:noWrap/>
            <w:vAlign w:val="bottom"/>
          </w:tcPr>
          <w:p w14:paraId="2826BD11"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12XR162-3</w:t>
            </w:r>
          </w:p>
        </w:tc>
        <w:tc>
          <w:tcPr>
            <w:tcW w:w="1300" w:type="dxa"/>
            <w:tcBorders>
              <w:top w:val="nil"/>
              <w:left w:val="nil"/>
              <w:bottom w:val="nil"/>
              <w:right w:val="nil"/>
            </w:tcBorders>
            <w:shd w:val="clear" w:color="auto" w:fill="auto"/>
            <w:noWrap/>
            <w:vAlign w:val="bottom"/>
          </w:tcPr>
          <w:p w14:paraId="713005DF"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787489F1" w14:textId="77777777">
        <w:trPr>
          <w:trHeight w:val="300"/>
          <w:jc w:val="center"/>
        </w:trPr>
        <w:tc>
          <w:tcPr>
            <w:tcW w:w="1300" w:type="dxa"/>
            <w:tcBorders>
              <w:top w:val="nil"/>
              <w:left w:val="nil"/>
              <w:bottom w:val="nil"/>
              <w:right w:val="nil"/>
            </w:tcBorders>
            <w:shd w:val="clear" w:color="auto" w:fill="auto"/>
            <w:noWrap/>
            <w:vAlign w:val="bottom"/>
          </w:tcPr>
          <w:p w14:paraId="6A13D45A"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12XR163-4</w:t>
            </w:r>
          </w:p>
        </w:tc>
        <w:tc>
          <w:tcPr>
            <w:tcW w:w="1300" w:type="dxa"/>
            <w:tcBorders>
              <w:top w:val="nil"/>
              <w:left w:val="nil"/>
              <w:bottom w:val="nil"/>
              <w:right w:val="nil"/>
            </w:tcBorders>
            <w:shd w:val="clear" w:color="auto" w:fill="auto"/>
            <w:noWrap/>
            <w:vAlign w:val="bottom"/>
          </w:tcPr>
          <w:p w14:paraId="15C66DF2"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580B3C1D" w14:textId="77777777">
        <w:trPr>
          <w:trHeight w:val="300"/>
          <w:jc w:val="center"/>
        </w:trPr>
        <w:tc>
          <w:tcPr>
            <w:tcW w:w="1300" w:type="dxa"/>
            <w:tcBorders>
              <w:top w:val="nil"/>
              <w:left w:val="nil"/>
              <w:bottom w:val="nil"/>
              <w:right w:val="nil"/>
            </w:tcBorders>
            <w:shd w:val="clear" w:color="auto" w:fill="auto"/>
            <w:noWrap/>
            <w:vAlign w:val="bottom"/>
          </w:tcPr>
          <w:p w14:paraId="29DCE920"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12XR163-22</w:t>
            </w:r>
          </w:p>
        </w:tc>
        <w:tc>
          <w:tcPr>
            <w:tcW w:w="1300" w:type="dxa"/>
            <w:tcBorders>
              <w:top w:val="nil"/>
              <w:left w:val="nil"/>
              <w:bottom w:val="nil"/>
              <w:right w:val="nil"/>
            </w:tcBorders>
            <w:shd w:val="clear" w:color="auto" w:fill="auto"/>
            <w:noWrap/>
            <w:vAlign w:val="bottom"/>
          </w:tcPr>
          <w:p w14:paraId="1AE82CCC"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7F81D4B9" w14:textId="77777777">
        <w:trPr>
          <w:trHeight w:val="300"/>
          <w:jc w:val="center"/>
        </w:trPr>
        <w:tc>
          <w:tcPr>
            <w:tcW w:w="1300" w:type="dxa"/>
            <w:tcBorders>
              <w:top w:val="nil"/>
              <w:left w:val="nil"/>
              <w:bottom w:val="nil"/>
              <w:right w:val="nil"/>
            </w:tcBorders>
            <w:shd w:val="clear" w:color="auto" w:fill="auto"/>
            <w:noWrap/>
            <w:vAlign w:val="bottom"/>
          </w:tcPr>
          <w:p w14:paraId="420E129B"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12XR163-30</w:t>
            </w:r>
          </w:p>
        </w:tc>
        <w:tc>
          <w:tcPr>
            <w:tcW w:w="1300" w:type="dxa"/>
            <w:tcBorders>
              <w:top w:val="nil"/>
              <w:left w:val="nil"/>
              <w:bottom w:val="nil"/>
              <w:right w:val="nil"/>
            </w:tcBorders>
            <w:shd w:val="clear" w:color="auto" w:fill="auto"/>
            <w:noWrap/>
            <w:vAlign w:val="bottom"/>
          </w:tcPr>
          <w:p w14:paraId="30EC97A1"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6C3F445C" w14:textId="77777777">
        <w:trPr>
          <w:trHeight w:val="300"/>
          <w:jc w:val="center"/>
        </w:trPr>
        <w:tc>
          <w:tcPr>
            <w:tcW w:w="1300" w:type="dxa"/>
            <w:tcBorders>
              <w:top w:val="nil"/>
              <w:left w:val="nil"/>
              <w:bottom w:val="nil"/>
              <w:right w:val="nil"/>
            </w:tcBorders>
            <w:shd w:val="clear" w:color="auto" w:fill="auto"/>
            <w:noWrap/>
            <w:vAlign w:val="bottom"/>
          </w:tcPr>
          <w:p w14:paraId="32CACA39"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12XR164-4</w:t>
            </w:r>
          </w:p>
        </w:tc>
        <w:tc>
          <w:tcPr>
            <w:tcW w:w="1300" w:type="dxa"/>
            <w:tcBorders>
              <w:top w:val="nil"/>
              <w:left w:val="nil"/>
              <w:bottom w:val="nil"/>
              <w:right w:val="nil"/>
            </w:tcBorders>
            <w:shd w:val="clear" w:color="auto" w:fill="auto"/>
            <w:noWrap/>
            <w:vAlign w:val="bottom"/>
          </w:tcPr>
          <w:p w14:paraId="28BCC0DA"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w:t>
            </w:r>
          </w:p>
        </w:tc>
      </w:tr>
      <w:tr w:rsidR="00F32ADA" w:rsidRPr="00F32ADA" w14:paraId="1617AAD3" w14:textId="77777777">
        <w:trPr>
          <w:trHeight w:val="300"/>
          <w:jc w:val="center"/>
        </w:trPr>
        <w:tc>
          <w:tcPr>
            <w:tcW w:w="1300" w:type="dxa"/>
            <w:tcBorders>
              <w:top w:val="nil"/>
              <w:left w:val="nil"/>
              <w:bottom w:val="nil"/>
              <w:right w:val="nil"/>
            </w:tcBorders>
            <w:shd w:val="clear" w:color="auto" w:fill="auto"/>
            <w:noWrap/>
            <w:vAlign w:val="bottom"/>
          </w:tcPr>
          <w:p w14:paraId="522E5D1B"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12XR166-18</w:t>
            </w:r>
          </w:p>
        </w:tc>
        <w:tc>
          <w:tcPr>
            <w:tcW w:w="1300" w:type="dxa"/>
            <w:tcBorders>
              <w:top w:val="nil"/>
              <w:left w:val="nil"/>
              <w:bottom w:val="nil"/>
              <w:right w:val="nil"/>
            </w:tcBorders>
            <w:shd w:val="clear" w:color="auto" w:fill="auto"/>
            <w:noWrap/>
            <w:vAlign w:val="bottom"/>
          </w:tcPr>
          <w:p w14:paraId="57B6AD00"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62AB2C1A" w14:textId="77777777">
        <w:trPr>
          <w:trHeight w:val="300"/>
          <w:jc w:val="center"/>
        </w:trPr>
        <w:tc>
          <w:tcPr>
            <w:tcW w:w="1300" w:type="dxa"/>
            <w:tcBorders>
              <w:top w:val="nil"/>
              <w:left w:val="nil"/>
              <w:bottom w:val="nil"/>
              <w:right w:val="nil"/>
            </w:tcBorders>
            <w:shd w:val="clear" w:color="auto" w:fill="auto"/>
            <w:noWrap/>
            <w:vAlign w:val="bottom"/>
          </w:tcPr>
          <w:p w14:paraId="2501219E"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12XR168-5</w:t>
            </w:r>
          </w:p>
        </w:tc>
        <w:tc>
          <w:tcPr>
            <w:tcW w:w="1300" w:type="dxa"/>
            <w:tcBorders>
              <w:top w:val="nil"/>
              <w:left w:val="nil"/>
              <w:bottom w:val="nil"/>
              <w:right w:val="nil"/>
            </w:tcBorders>
            <w:shd w:val="clear" w:color="auto" w:fill="auto"/>
            <w:noWrap/>
            <w:vAlign w:val="bottom"/>
          </w:tcPr>
          <w:p w14:paraId="37737062"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6178DEB7" w14:textId="77777777">
        <w:trPr>
          <w:trHeight w:val="300"/>
          <w:jc w:val="center"/>
        </w:trPr>
        <w:tc>
          <w:tcPr>
            <w:tcW w:w="1300" w:type="dxa"/>
            <w:tcBorders>
              <w:top w:val="nil"/>
              <w:left w:val="nil"/>
              <w:bottom w:val="nil"/>
              <w:right w:val="nil"/>
            </w:tcBorders>
            <w:shd w:val="clear" w:color="auto" w:fill="auto"/>
            <w:noWrap/>
            <w:vAlign w:val="bottom"/>
          </w:tcPr>
          <w:p w14:paraId="5BC7CCBE"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12XR168-8</w:t>
            </w:r>
          </w:p>
        </w:tc>
        <w:tc>
          <w:tcPr>
            <w:tcW w:w="1300" w:type="dxa"/>
            <w:tcBorders>
              <w:top w:val="nil"/>
              <w:left w:val="nil"/>
              <w:bottom w:val="nil"/>
              <w:right w:val="nil"/>
            </w:tcBorders>
            <w:shd w:val="clear" w:color="auto" w:fill="auto"/>
            <w:noWrap/>
            <w:vAlign w:val="bottom"/>
          </w:tcPr>
          <w:p w14:paraId="1B067310"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w:t>
            </w:r>
          </w:p>
        </w:tc>
      </w:tr>
      <w:tr w:rsidR="00F32ADA" w:rsidRPr="00F32ADA" w14:paraId="3C7ED8CA" w14:textId="77777777">
        <w:trPr>
          <w:trHeight w:val="300"/>
          <w:jc w:val="center"/>
        </w:trPr>
        <w:tc>
          <w:tcPr>
            <w:tcW w:w="1300" w:type="dxa"/>
            <w:tcBorders>
              <w:top w:val="nil"/>
              <w:left w:val="nil"/>
              <w:bottom w:val="nil"/>
              <w:right w:val="nil"/>
            </w:tcBorders>
            <w:shd w:val="clear" w:color="auto" w:fill="auto"/>
            <w:noWrap/>
            <w:vAlign w:val="bottom"/>
          </w:tcPr>
          <w:p w14:paraId="7504EB45"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12XR169-1</w:t>
            </w:r>
          </w:p>
        </w:tc>
        <w:tc>
          <w:tcPr>
            <w:tcW w:w="1300" w:type="dxa"/>
            <w:tcBorders>
              <w:top w:val="nil"/>
              <w:left w:val="nil"/>
              <w:bottom w:val="nil"/>
              <w:right w:val="nil"/>
            </w:tcBorders>
            <w:shd w:val="clear" w:color="auto" w:fill="auto"/>
            <w:noWrap/>
            <w:vAlign w:val="bottom"/>
          </w:tcPr>
          <w:p w14:paraId="58C29945"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4C9B4C3A" w14:textId="77777777">
        <w:trPr>
          <w:trHeight w:val="300"/>
          <w:jc w:val="center"/>
        </w:trPr>
        <w:tc>
          <w:tcPr>
            <w:tcW w:w="1300" w:type="dxa"/>
            <w:tcBorders>
              <w:top w:val="nil"/>
              <w:left w:val="nil"/>
              <w:bottom w:val="nil"/>
              <w:right w:val="nil"/>
            </w:tcBorders>
            <w:shd w:val="clear" w:color="auto" w:fill="auto"/>
            <w:noWrap/>
            <w:vAlign w:val="bottom"/>
          </w:tcPr>
          <w:p w14:paraId="694F865C"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12XR169-11</w:t>
            </w:r>
          </w:p>
        </w:tc>
        <w:tc>
          <w:tcPr>
            <w:tcW w:w="1300" w:type="dxa"/>
            <w:tcBorders>
              <w:top w:val="nil"/>
              <w:left w:val="nil"/>
              <w:bottom w:val="nil"/>
              <w:right w:val="nil"/>
            </w:tcBorders>
            <w:shd w:val="clear" w:color="auto" w:fill="auto"/>
            <w:noWrap/>
            <w:vAlign w:val="bottom"/>
          </w:tcPr>
          <w:p w14:paraId="2AE2747B"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r w:rsidR="00F32ADA" w:rsidRPr="00F32ADA" w14:paraId="6EF602F9" w14:textId="77777777">
        <w:trPr>
          <w:trHeight w:val="300"/>
          <w:jc w:val="center"/>
        </w:trPr>
        <w:tc>
          <w:tcPr>
            <w:tcW w:w="1300" w:type="dxa"/>
            <w:tcBorders>
              <w:top w:val="nil"/>
              <w:left w:val="nil"/>
              <w:bottom w:val="nil"/>
              <w:right w:val="nil"/>
            </w:tcBorders>
            <w:shd w:val="clear" w:color="auto" w:fill="auto"/>
            <w:noWrap/>
            <w:vAlign w:val="bottom"/>
          </w:tcPr>
          <w:p w14:paraId="7CC83A16"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12XR169-13</w:t>
            </w:r>
          </w:p>
        </w:tc>
        <w:tc>
          <w:tcPr>
            <w:tcW w:w="1300" w:type="dxa"/>
            <w:tcBorders>
              <w:top w:val="nil"/>
              <w:left w:val="nil"/>
              <w:bottom w:val="nil"/>
              <w:right w:val="nil"/>
            </w:tcBorders>
            <w:shd w:val="clear" w:color="auto" w:fill="auto"/>
            <w:noWrap/>
            <w:vAlign w:val="bottom"/>
          </w:tcPr>
          <w:p w14:paraId="28696936"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w:t>
            </w:r>
          </w:p>
        </w:tc>
      </w:tr>
      <w:tr w:rsidR="00F32ADA" w:rsidRPr="00F32ADA" w14:paraId="677A5EFB" w14:textId="77777777">
        <w:trPr>
          <w:trHeight w:val="300"/>
          <w:jc w:val="center"/>
        </w:trPr>
        <w:tc>
          <w:tcPr>
            <w:tcW w:w="1300" w:type="dxa"/>
            <w:tcBorders>
              <w:top w:val="nil"/>
              <w:left w:val="nil"/>
              <w:bottom w:val="nil"/>
              <w:right w:val="nil"/>
            </w:tcBorders>
            <w:shd w:val="clear" w:color="auto" w:fill="auto"/>
            <w:noWrap/>
            <w:vAlign w:val="bottom"/>
          </w:tcPr>
          <w:p w14:paraId="6EDCF9CC"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12XR170-5</w:t>
            </w:r>
          </w:p>
        </w:tc>
        <w:tc>
          <w:tcPr>
            <w:tcW w:w="1300" w:type="dxa"/>
            <w:tcBorders>
              <w:top w:val="nil"/>
              <w:left w:val="nil"/>
              <w:bottom w:val="nil"/>
              <w:right w:val="nil"/>
            </w:tcBorders>
            <w:shd w:val="clear" w:color="auto" w:fill="auto"/>
            <w:noWrap/>
            <w:vAlign w:val="bottom"/>
          </w:tcPr>
          <w:p w14:paraId="2E680451"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0</w:t>
            </w:r>
          </w:p>
        </w:tc>
      </w:tr>
      <w:tr w:rsidR="00F32ADA" w:rsidRPr="00F32ADA" w14:paraId="6A5E2073" w14:textId="77777777">
        <w:trPr>
          <w:trHeight w:val="300"/>
          <w:jc w:val="center"/>
        </w:trPr>
        <w:tc>
          <w:tcPr>
            <w:tcW w:w="1300" w:type="dxa"/>
            <w:tcBorders>
              <w:top w:val="nil"/>
              <w:left w:val="nil"/>
              <w:bottom w:val="nil"/>
              <w:right w:val="nil"/>
            </w:tcBorders>
            <w:shd w:val="clear" w:color="auto" w:fill="auto"/>
            <w:noWrap/>
            <w:vAlign w:val="bottom"/>
          </w:tcPr>
          <w:p w14:paraId="5C9AAEEE"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Faller</w:t>
            </w:r>
          </w:p>
        </w:tc>
        <w:tc>
          <w:tcPr>
            <w:tcW w:w="1300" w:type="dxa"/>
            <w:tcBorders>
              <w:top w:val="nil"/>
              <w:left w:val="nil"/>
              <w:bottom w:val="nil"/>
              <w:right w:val="nil"/>
            </w:tcBorders>
            <w:shd w:val="clear" w:color="auto" w:fill="auto"/>
            <w:noWrap/>
            <w:vAlign w:val="bottom"/>
          </w:tcPr>
          <w:p w14:paraId="3535C1F2"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3+</w:t>
            </w:r>
          </w:p>
        </w:tc>
      </w:tr>
      <w:tr w:rsidR="00F32ADA" w:rsidRPr="00F32ADA" w14:paraId="7B5C3232" w14:textId="77777777">
        <w:trPr>
          <w:trHeight w:val="300"/>
          <w:jc w:val="center"/>
        </w:trPr>
        <w:tc>
          <w:tcPr>
            <w:tcW w:w="1300" w:type="dxa"/>
            <w:tcBorders>
              <w:top w:val="nil"/>
              <w:left w:val="nil"/>
              <w:bottom w:val="nil"/>
              <w:right w:val="nil"/>
            </w:tcBorders>
            <w:shd w:val="clear" w:color="auto" w:fill="auto"/>
            <w:noWrap/>
            <w:vAlign w:val="bottom"/>
          </w:tcPr>
          <w:p w14:paraId="380FDD2E"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RB07</w:t>
            </w:r>
          </w:p>
        </w:tc>
        <w:tc>
          <w:tcPr>
            <w:tcW w:w="1300" w:type="dxa"/>
            <w:tcBorders>
              <w:top w:val="nil"/>
              <w:left w:val="nil"/>
              <w:bottom w:val="nil"/>
              <w:right w:val="nil"/>
            </w:tcBorders>
            <w:shd w:val="clear" w:color="auto" w:fill="auto"/>
            <w:noWrap/>
            <w:vAlign w:val="bottom"/>
          </w:tcPr>
          <w:p w14:paraId="53A4FBC9"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3+</w:t>
            </w:r>
          </w:p>
        </w:tc>
      </w:tr>
      <w:tr w:rsidR="00F32ADA" w:rsidRPr="00F32ADA" w14:paraId="2F951EE1" w14:textId="77777777">
        <w:trPr>
          <w:trHeight w:val="300"/>
          <w:jc w:val="center"/>
        </w:trPr>
        <w:tc>
          <w:tcPr>
            <w:tcW w:w="1300" w:type="dxa"/>
            <w:tcBorders>
              <w:top w:val="nil"/>
              <w:left w:val="nil"/>
              <w:bottom w:val="nil"/>
              <w:right w:val="nil"/>
            </w:tcBorders>
            <w:shd w:val="clear" w:color="auto" w:fill="auto"/>
            <w:noWrap/>
            <w:vAlign w:val="bottom"/>
          </w:tcPr>
          <w:p w14:paraId="1AFEA2C0"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PI 410954</w:t>
            </w:r>
          </w:p>
        </w:tc>
        <w:tc>
          <w:tcPr>
            <w:tcW w:w="1300" w:type="dxa"/>
            <w:tcBorders>
              <w:top w:val="nil"/>
              <w:left w:val="nil"/>
              <w:bottom w:val="nil"/>
              <w:right w:val="nil"/>
            </w:tcBorders>
            <w:shd w:val="clear" w:color="auto" w:fill="auto"/>
            <w:noWrap/>
            <w:vAlign w:val="bottom"/>
          </w:tcPr>
          <w:p w14:paraId="35B65985" w14:textId="77777777" w:rsidR="00F32ADA" w:rsidRPr="00F32ADA" w:rsidRDefault="00F32ADA" w:rsidP="00F32ADA">
            <w:pPr>
              <w:jc w:val="center"/>
              <w:rPr>
                <w:rFonts w:eastAsia="Times New Roman"/>
                <w:color w:val="000000"/>
                <w:sz w:val="20"/>
                <w:szCs w:val="20"/>
              </w:rPr>
            </w:pPr>
            <w:r w:rsidRPr="00F32ADA">
              <w:rPr>
                <w:rFonts w:eastAsia="Times New Roman"/>
                <w:color w:val="000000"/>
                <w:sz w:val="20"/>
                <w:szCs w:val="20"/>
              </w:rPr>
              <w:t>2-;</w:t>
            </w:r>
          </w:p>
        </w:tc>
      </w:tr>
    </w:tbl>
    <w:p w14:paraId="06CE763B" w14:textId="77777777" w:rsidR="00BB6D8D" w:rsidRDefault="0055526C" w:rsidP="00323943">
      <w:pPr>
        <w:jc w:val="center"/>
      </w:pPr>
      <w:r>
        <w:br w:type="page"/>
      </w:r>
    </w:p>
    <w:p w14:paraId="399A7CC4" w14:textId="77777777" w:rsidR="00323943" w:rsidRDefault="00323943">
      <w:r>
        <w:rPr>
          <w:b/>
        </w:rPr>
        <w:t>Table 8.</w:t>
      </w:r>
      <w:r>
        <w:t xml:space="preserve"> Results of molecular </w:t>
      </w:r>
      <w:ins w:id="157" w:author="Matt Rouse" w:date="2014-10-28T17:17:00Z">
        <w:r w:rsidR="00495FCD">
          <w:t xml:space="preserve">marker </w:t>
        </w:r>
      </w:ins>
      <w:r>
        <w:t>screenings for PI 410954, Faller, and RB07. “+” = presence of expected product; “-“ indicates absence of expected product</w:t>
      </w:r>
    </w:p>
    <w:p w14:paraId="76B1420B" w14:textId="77777777" w:rsidR="00323943" w:rsidRDefault="00323943"/>
    <w:tbl>
      <w:tblPr>
        <w:tblW w:w="6853" w:type="dxa"/>
        <w:tblInd w:w="93" w:type="dxa"/>
        <w:tblLook w:val="04A0" w:firstRow="1" w:lastRow="0" w:firstColumn="1" w:lastColumn="0" w:noHBand="0" w:noVBand="1"/>
      </w:tblPr>
      <w:tblGrid>
        <w:gridCol w:w="1300"/>
        <w:gridCol w:w="1805"/>
        <w:gridCol w:w="1300"/>
        <w:gridCol w:w="1300"/>
        <w:gridCol w:w="1300"/>
      </w:tblGrid>
      <w:tr w:rsidR="00323943" w:rsidRPr="00323943" w14:paraId="3FF65EE1" w14:textId="77777777">
        <w:trPr>
          <w:trHeight w:val="320"/>
        </w:trPr>
        <w:tc>
          <w:tcPr>
            <w:tcW w:w="1300" w:type="dxa"/>
            <w:tcBorders>
              <w:top w:val="nil"/>
              <w:left w:val="nil"/>
              <w:bottom w:val="single" w:sz="8" w:space="0" w:color="auto"/>
              <w:right w:val="nil"/>
            </w:tcBorders>
            <w:shd w:val="clear" w:color="auto" w:fill="auto"/>
            <w:noWrap/>
            <w:vAlign w:val="center"/>
          </w:tcPr>
          <w:p w14:paraId="093F8DD8" w14:textId="77777777" w:rsidR="00323943" w:rsidRPr="00323943" w:rsidRDefault="00323943" w:rsidP="00323943">
            <w:pPr>
              <w:jc w:val="center"/>
              <w:rPr>
                <w:rFonts w:eastAsia="Times New Roman"/>
                <w:b/>
                <w:bCs/>
                <w:color w:val="000000"/>
                <w:sz w:val="20"/>
                <w:szCs w:val="20"/>
              </w:rPr>
            </w:pPr>
            <w:r w:rsidRPr="00323943">
              <w:rPr>
                <w:rFonts w:eastAsia="Times New Roman"/>
                <w:b/>
                <w:bCs/>
                <w:color w:val="000000"/>
                <w:sz w:val="20"/>
                <w:szCs w:val="20"/>
              </w:rPr>
              <w:t>Gene</w:t>
            </w:r>
          </w:p>
        </w:tc>
        <w:tc>
          <w:tcPr>
            <w:tcW w:w="1653" w:type="dxa"/>
            <w:tcBorders>
              <w:top w:val="nil"/>
              <w:left w:val="nil"/>
              <w:bottom w:val="single" w:sz="8" w:space="0" w:color="auto"/>
              <w:right w:val="nil"/>
            </w:tcBorders>
            <w:shd w:val="clear" w:color="auto" w:fill="auto"/>
            <w:noWrap/>
            <w:vAlign w:val="center"/>
          </w:tcPr>
          <w:p w14:paraId="66315608" w14:textId="77777777" w:rsidR="00323943" w:rsidRPr="00323943" w:rsidRDefault="00323943" w:rsidP="00323943">
            <w:pPr>
              <w:jc w:val="center"/>
              <w:rPr>
                <w:rFonts w:eastAsia="Times New Roman"/>
                <w:b/>
                <w:bCs/>
                <w:color w:val="000000"/>
                <w:sz w:val="20"/>
                <w:szCs w:val="20"/>
              </w:rPr>
            </w:pPr>
            <w:r w:rsidRPr="00323943">
              <w:rPr>
                <w:rFonts w:eastAsia="Times New Roman"/>
                <w:b/>
                <w:bCs/>
                <w:color w:val="000000"/>
                <w:sz w:val="20"/>
                <w:szCs w:val="20"/>
              </w:rPr>
              <w:t>Marker</w:t>
            </w:r>
          </w:p>
        </w:tc>
        <w:tc>
          <w:tcPr>
            <w:tcW w:w="1300" w:type="dxa"/>
            <w:tcBorders>
              <w:top w:val="nil"/>
              <w:left w:val="nil"/>
              <w:bottom w:val="single" w:sz="8" w:space="0" w:color="auto"/>
              <w:right w:val="nil"/>
            </w:tcBorders>
            <w:shd w:val="clear" w:color="auto" w:fill="auto"/>
            <w:noWrap/>
            <w:vAlign w:val="center"/>
          </w:tcPr>
          <w:p w14:paraId="0DBE6473" w14:textId="77777777" w:rsidR="00323943" w:rsidRPr="00323943" w:rsidRDefault="00323943" w:rsidP="00323943">
            <w:pPr>
              <w:jc w:val="center"/>
              <w:rPr>
                <w:rFonts w:eastAsia="Times New Roman"/>
                <w:b/>
                <w:bCs/>
                <w:color w:val="000000"/>
                <w:sz w:val="20"/>
                <w:szCs w:val="20"/>
              </w:rPr>
            </w:pPr>
            <w:r w:rsidRPr="00323943">
              <w:rPr>
                <w:rFonts w:eastAsia="Times New Roman"/>
                <w:b/>
                <w:bCs/>
                <w:color w:val="000000"/>
                <w:sz w:val="20"/>
                <w:szCs w:val="20"/>
              </w:rPr>
              <w:t>PI 410954</w:t>
            </w:r>
          </w:p>
        </w:tc>
        <w:tc>
          <w:tcPr>
            <w:tcW w:w="1300" w:type="dxa"/>
            <w:tcBorders>
              <w:top w:val="nil"/>
              <w:left w:val="nil"/>
              <w:bottom w:val="single" w:sz="8" w:space="0" w:color="auto"/>
              <w:right w:val="nil"/>
            </w:tcBorders>
            <w:shd w:val="clear" w:color="auto" w:fill="auto"/>
            <w:noWrap/>
            <w:vAlign w:val="center"/>
          </w:tcPr>
          <w:p w14:paraId="5C2046B3" w14:textId="77777777" w:rsidR="00323943" w:rsidRPr="00323943" w:rsidRDefault="00323943" w:rsidP="00323943">
            <w:pPr>
              <w:jc w:val="center"/>
              <w:rPr>
                <w:rFonts w:eastAsia="Times New Roman"/>
                <w:b/>
                <w:bCs/>
                <w:color w:val="000000"/>
                <w:sz w:val="20"/>
                <w:szCs w:val="20"/>
              </w:rPr>
            </w:pPr>
            <w:r w:rsidRPr="00323943">
              <w:rPr>
                <w:rFonts w:eastAsia="Times New Roman"/>
                <w:b/>
                <w:bCs/>
                <w:color w:val="000000"/>
                <w:sz w:val="20"/>
                <w:szCs w:val="20"/>
              </w:rPr>
              <w:t>Faller</w:t>
            </w:r>
          </w:p>
        </w:tc>
        <w:tc>
          <w:tcPr>
            <w:tcW w:w="1300" w:type="dxa"/>
            <w:tcBorders>
              <w:top w:val="nil"/>
              <w:left w:val="nil"/>
              <w:bottom w:val="single" w:sz="8" w:space="0" w:color="auto"/>
              <w:right w:val="nil"/>
            </w:tcBorders>
            <w:shd w:val="clear" w:color="auto" w:fill="auto"/>
            <w:noWrap/>
            <w:vAlign w:val="center"/>
          </w:tcPr>
          <w:p w14:paraId="5D452056" w14:textId="77777777" w:rsidR="00323943" w:rsidRPr="00323943" w:rsidRDefault="00323943" w:rsidP="00323943">
            <w:pPr>
              <w:jc w:val="center"/>
              <w:rPr>
                <w:rFonts w:eastAsia="Times New Roman"/>
                <w:b/>
                <w:bCs/>
                <w:color w:val="000000"/>
                <w:sz w:val="20"/>
                <w:szCs w:val="20"/>
              </w:rPr>
            </w:pPr>
            <w:r w:rsidRPr="00323943">
              <w:rPr>
                <w:rFonts w:eastAsia="Times New Roman"/>
                <w:b/>
                <w:bCs/>
                <w:color w:val="000000"/>
                <w:sz w:val="20"/>
                <w:szCs w:val="20"/>
              </w:rPr>
              <w:t>RB07</w:t>
            </w:r>
          </w:p>
        </w:tc>
      </w:tr>
      <w:tr w:rsidR="00323943" w:rsidRPr="00323943" w14:paraId="385E3301" w14:textId="77777777">
        <w:trPr>
          <w:trHeight w:val="300"/>
        </w:trPr>
        <w:tc>
          <w:tcPr>
            <w:tcW w:w="1300" w:type="dxa"/>
            <w:tcBorders>
              <w:top w:val="nil"/>
              <w:left w:val="nil"/>
              <w:bottom w:val="nil"/>
              <w:right w:val="nil"/>
            </w:tcBorders>
            <w:shd w:val="clear" w:color="auto" w:fill="auto"/>
            <w:noWrap/>
            <w:vAlign w:val="center"/>
          </w:tcPr>
          <w:p w14:paraId="69A2BD32" w14:textId="77777777" w:rsidR="00323943" w:rsidRPr="00323943" w:rsidRDefault="00323943" w:rsidP="00323943">
            <w:pPr>
              <w:jc w:val="center"/>
              <w:rPr>
                <w:rFonts w:eastAsia="Times New Roman"/>
                <w:bCs/>
                <w:i/>
                <w:iCs/>
                <w:color w:val="000000"/>
                <w:sz w:val="20"/>
                <w:szCs w:val="20"/>
              </w:rPr>
            </w:pPr>
            <w:r w:rsidRPr="00323943">
              <w:rPr>
                <w:rFonts w:eastAsia="Times New Roman"/>
                <w:bCs/>
                <w:i/>
                <w:iCs/>
                <w:color w:val="000000"/>
                <w:sz w:val="20"/>
                <w:szCs w:val="20"/>
              </w:rPr>
              <w:t>Sr24</w:t>
            </w:r>
          </w:p>
        </w:tc>
        <w:tc>
          <w:tcPr>
            <w:tcW w:w="1653" w:type="dxa"/>
            <w:tcBorders>
              <w:top w:val="nil"/>
              <w:left w:val="nil"/>
              <w:bottom w:val="nil"/>
              <w:right w:val="nil"/>
            </w:tcBorders>
            <w:shd w:val="clear" w:color="auto" w:fill="auto"/>
            <w:vAlign w:val="center"/>
          </w:tcPr>
          <w:p w14:paraId="234110BD" w14:textId="77777777" w:rsidR="00323943" w:rsidRPr="00323943" w:rsidRDefault="00323943" w:rsidP="00323943">
            <w:pPr>
              <w:jc w:val="center"/>
              <w:rPr>
                <w:rFonts w:eastAsia="Times New Roman"/>
                <w:bCs/>
                <w:color w:val="000000"/>
                <w:sz w:val="20"/>
                <w:szCs w:val="20"/>
              </w:rPr>
            </w:pPr>
            <w:r w:rsidRPr="00323943">
              <w:rPr>
                <w:rFonts w:eastAsia="Times New Roman"/>
                <w:bCs/>
                <w:color w:val="000000"/>
                <w:sz w:val="20"/>
                <w:szCs w:val="20"/>
              </w:rPr>
              <w:t>Xbarc71</w:t>
            </w:r>
          </w:p>
        </w:tc>
        <w:tc>
          <w:tcPr>
            <w:tcW w:w="1300" w:type="dxa"/>
            <w:tcBorders>
              <w:top w:val="nil"/>
              <w:left w:val="nil"/>
              <w:bottom w:val="nil"/>
              <w:right w:val="nil"/>
            </w:tcBorders>
            <w:shd w:val="clear" w:color="auto" w:fill="auto"/>
            <w:noWrap/>
            <w:vAlign w:val="center"/>
          </w:tcPr>
          <w:p w14:paraId="122BF9E1"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3C1DF0B3"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63A7D333" w14:textId="77777777" w:rsidR="00323943" w:rsidRPr="00323943" w:rsidRDefault="00323943" w:rsidP="00323943">
            <w:pPr>
              <w:jc w:val="center"/>
              <w:rPr>
                <w:rFonts w:eastAsia="Times New Roman"/>
                <w:b/>
                <w:color w:val="000000"/>
              </w:rPr>
            </w:pPr>
            <w:r w:rsidRPr="00323943">
              <w:rPr>
                <w:rFonts w:eastAsia="Times New Roman"/>
                <w:b/>
                <w:color w:val="000000"/>
              </w:rPr>
              <w:t>-</w:t>
            </w:r>
          </w:p>
        </w:tc>
      </w:tr>
      <w:tr w:rsidR="00323943" w:rsidRPr="00323943" w14:paraId="7DF7AA88" w14:textId="77777777">
        <w:trPr>
          <w:trHeight w:val="300"/>
        </w:trPr>
        <w:tc>
          <w:tcPr>
            <w:tcW w:w="1300" w:type="dxa"/>
            <w:tcBorders>
              <w:top w:val="nil"/>
              <w:left w:val="nil"/>
              <w:bottom w:val="nil"/>
              <w:right w:val="nil"/>
            </w:tcBorders>
            <w:shd w:val="clear" w:color="auto" w:fill="auto"/>
            <w:noWrap/>
            <w:vAlign w:val="center"/>
          </w:tcPr>
          <w:p w14:paraId="10D78149" w14:textId="77777777" w:rsidR="00323943" w:rsidRPr="00323943" w:rsidRDefault="00323943" w:rsidP="00323943">
            <w:pPr>
              <w:jc w:val="center"/>
              <w:rPr>
                <w:rFonts w:eastAsia="Times New Roman"/>
                <w:bCs/>
                <w:i/>
                <w:iCs/>
                <w:color w:val="000000"/>
                <w:sz w:val="20"/>
                <w:szCs w:val="20"/>
              </w:rPr>
            </w:pPr>
            <w:r w:rsidRPr="00323943">
              <w:rPr>
                <w:rFonts w:eastAsia="Times New Roman"/>
                <w:bCs/>
                <w:i/>
                <w:iCs/>
                <w:color w:val="000000"/>
                <w:sz w:val="20"/>
                <w:szCs w:val="20"/>
              </w:rPr>
              <w:t>Sr24</w:t>
            </w:r>
          </w:p>
        </w:tc>
        <w:tc>
          <w:tcPr>
            <w:tcW w:w="1653" w:type="dxa"/>
            <w:tcBorders>
              <w:top w:val="nil"/>
              <w:left w:val="nil"/>
              <w:bottom w:val="nil"/>
              <w:right w:val="nil"/>
            </w:tcBorders>
            <w:shd w:val="clear" w:color="auto" w:fill="auto"/>
            <w:vAlign w:val="center"/>
          </w:tcPr>
          <w:p w14:paraId="368791C8" w14:textId="77777777" w:rsidR="00323943" w:rsidRPr="00323943" w:rsidRDefault="00323943" w:rsidP="00323943">
            <w:pPr>
              <w:jc w:val="center"/>
              <w:rPr>
                <w:rFonts w:eastAsia="Times New Roman"/>
                <w:bCs/>
                <w:color w:val="000000"/>
                <w:sz w:val="20"/>
                <w:szCs w:val="20"/>
              </w:rPr>
            </w:pPr>
            <w:r w:rsidRPr="00323943">
              <w:rPr>
                <w:rFonts w:eastAsia="Times New Roman"/>
                <w:bCs/>
                <w:color w:val="000000"/>
                <w:sz w:val="20"/>
                <w:szCs w:val="20"/>
              </w:rPr>
              <w:t>Sr24#12</w:t>
            </w:r>
          </w:p>
        </w:tc>
        <w:tc>
          <w:tcPr>
            <w:tcW w:w="1300" w:type="dxa"/>
            <w:tcBorders>
              <w:top w:val="nil"/>
              <w:left w:val="nil"/>
              <w:bottom w:val="nil"/>
              <w:right w:val="nil"/>
            </w:tcBorders>
            <w:shd w:val="clear" w:color="auto" w:fill="auto"/>
            <w:noWrap/>
            <w:vAlign w:val="center"/>
          </w:tcPr>
          <w:p w14:paraId="09F06B58"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6752BF98"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6C8D25FF" w14:textId="77777777" w:rsidR="00323943" w:rsidRPr="00323943" w:rsidRDefault="00323943" w:rsidP="00323943">
            <w:pPr>
              <w:jc w:val="center"/>
              <w:rPr>
                <w:rFonts w:eastAsia="Times New Roman"/>
                <w:b/>
                <w:color w:val="000000"/>
              </w:rPr>
            </w:pPr>
            <w:r w:rsidRPr="00323943">
              <w:rPr>
                <w:rFonts w:eastAsia="Times New Roman"/>
                <w:b/>
                <w:color w:val="000000"/>
              </w:rPr>
              <w:t>-</w:t>
            </w:r>
          </w:p>
        </w:tc>
      </w:tr>
      <w:tr w:rsidR="00323943" w:rsidRPr="00323943" w14:paraId="5978B460" w14:textId="77777777">
        <w:trPr>
          <w:trHeight w:val="300"/>
        </w:trPr>
        <w:tc>
          <w:tcPr>
            <w:tcW w:w="1300" w:type="dxa"/>
            <w:tcBorders>
              <w:top w:val="nil"/>
              <w:left w:val="nil"/>
              <w:bottom w:val="nil"/>
              <w:right w:val="nil"/>
            </w:tcBorders>
            <w:shd w:val="clear" w:color="auto" w:fill="auto"/>
            <w:noWrap/>
            <w:vAlign w:val="center"/>
          </w:tcPr>
          <w:p w14:paraId="21563033" w14:textId="77777777" w:rsidR="00323943" w:rsidRPr="00323943" w:rsidRDefault="00323943" w:rsidP="00323943">
            <w:pPr>
              <w:jc w:val="center"/>
              <w:rPr>
                <w:rFonts w:eastAsia="Times New Roman"/>
                <w:bCs/>
                <w:i/>
                <w:iCs/>
                <w:color w:val="000000"/>
                <w:sz w:val="20"/>
                <w:szCs w:val="20"/>
              </w:rPr>
            </w:pPr>
            <w:r w:rsidRPr="00323943">
              <w:rPr>
                <w:rFonts w:eastAsia="Times New Roman"/>
                <w:bCs/>
                <w:i/>
                <w:iCs/>
                <w:color w:val="000000"/>
                <w:sz w:val="20"/>
                <w:szCs w:val="20"/>
              </w:rPr>
              <w:t>Sr25</w:t>
            </w:r>
          </w:p>
        </w:tc>
        <w:tc>
          <w:tcPr>
            <w:tcW w:w="1653" w:type="dxa"/>
            <w:tcBorders>
              <w:top w:val="nil"/>
              <w:left w:val="nil"/>
              <w:bottom w:val="nil"/>
              <w:right w:val="nil"/>
            </w:tcBorders>
            <w:shd w:val="clear" w:color="auto" w:fill="auto"/>
            <w:vAlign w:val="center"/>
          </w:tcPr>
          <w:p w14:paraId="0283D3B2" w14:textId="77777777" w:rsidR="00323943" w:rsidRPr="00323943" w:rsidRDefault="00323943" w:rsidP="00323943">
            <w:pPr>
              <w:jc w:val="center"/>
              <w:rPr>
                <w:rFonts w:eastAsia="Times New Roman"/>
                <w:bCs/>
                <w:color w:val="000000"/>
                <w:sz w:val="20"/>
                <w:szCs w:val="20"/>
              </w:rPr>
            </w:pPr>
            <w:r w:rsidRPr="00323943">
              <w:rPr>
                <w:rFonts w:eastAsia="Times New Roman"/>
                <w:bCs/>
                <w:color w:val="000000"/>
                <w:sz w:val="20"/>
                <w:szCs w:val="20"/>
              </w:rPr>
              <w:t>Gb</w:t>
            </w:r>
          </w:p>
        </w:tc>
        <w:tc>
          <w:tcPr>
            <w:tcW w:w="1300" w:type="dxa"/>
            <w:tcBorders>
              <w:top w:val="nil"/>
              <w:left w:val="nil"/>
              <w:bottom w:val="nil"/>
              <w:right w:val="nil"/>
            </w:tcBorders>
            <w:shd w:val="clear" w:color="auto" w:fill="auto"/>
            <w:noWrap/>
            <w:vAlign w:val="center"/>
          </w:tcPr>
          <w:p w14:paraId="165D0BDD"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0A9CD99C"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3E54E241" w14:textId="77777777" w:rsidR="00323943" w:rsidRPr="00323943" w:rsidRDefault="00323943" w:rsidP="00323943">
            <w:pPr>
              <w:jc w:val="center"/>
              <w:rPr>
                <w:rFonts w:eastAsia="Times New Roman"/>
                <w:b/>
                <w:color w:val="000000"/>
              </w:rPr>
            </w:pPr>
            <w:r w:rsidRPr="00323943">
              <w:rPr>
                <w:rFonts w:eastAsia="Times New Roman"/>
                <w:b/>
                <w:color w:val="000000"/>
              </w:rPr>
              <w:t>-</w:t>
            </w:r>
          </w:p>
        </w:tc>
      </w:tr>
      <w:tr w:rsidR="00323943" w:rsidRPr="00323943" w14:paraId="5A37E299" w14:textId="77777777">
        <w:trPr>
          <w:trHeight w:val="279"/>
        </w:trPr>
        <w:tc>
          <w:tcPr>
            <w:tcW w:w="1300" w:type="dxa"/>
            <w:tcBorders>
              <w:top w:val="nil"/>
              <w:left w:val="nil"/>
              <w:bottom w:val="nil"/>
              <w:right w:val="nil"/>
            </w:tcBorders>
            <w:shd w:val="clear" w:color="auto" w:fill="auto"/>
            <w:noWrap/>
            <w:vAlign w:val="center"/>
          </w:tcPr>
          <w:p w14:paraId="06AC9BC6" w14:textId="77777777" w:rsidR="00323943" w:rsidRPr="00323943" w:rsidRDefault="00323943" w:rsidP="00323943">
            <w:pPr>
              <w:jc w:val="center"/>
              <w:rPr>
                <w:rFonts w:eastAsia="Times New Roman"/>
                <w:bCs/>
                <w:i/>
                <w:iCs/>
                <w:color w:val="000000"/>
                <w:sz w:val="20"/>
                <w:szCs w:val="20"/>
              </w:rPr>
            </w:pPr>
            <w:r w:rsidRPr="00323943">
              <w:rPr>
                <w:rFonts w:eastAsia="Times New Roman"/>
                <w:bCs/>
                <w:i/>
                <w:iCs/>
                <w:color w:val="000000"/>
                <w:sz w:val="20"/>
                <w:szCs w:val="20"/>
              </w:rPr>
              <w:t>Sr26</w:t>
            </w:r>
          </w:p>
        </w:tc>
        <w:tc>
          <w:tcPr>
            <w:tcW w:w="1653" w:type="dxa"/>
            <w:tcBorders>
              <w:top w:val="nil"/>
              <w:left w:val="nil"/>
              <w:bottom w:val="nil"/>
              <w:right w:val="nil"/>
            </w:tcBorders>
            <w:shd w:val="clear" w:color="auto" w:fill="auto"/>
            <w:vAlign w:val="center"/>
          </w:tcPr>
          <w:p w14:paraId="26E0A6B1" w14:textId="77777777" w:rsidR="00323943" w:rsidRPr="00323943" w:rsidRDefault="00323943" w:rsidP="00323943">
            <w:pPr>
              <w:jc w:val="center"/>
              <w:rPr>
                <w:rFonts w:eastAsia="Times New Roman"/>
                <w:bCs/>
                <w:color w:val="000000"/>
                <w:sz w:val="20"/>
                <w:szCs w:val="20"/>
              </w:rPr>
            </w:pPr>
            <w:r w:rsidRPr="00323943">
              <w:rPr>
                <w:rFonts w:eastAsia="Times New Roman"/>
                <w:bCs/>
                <w:color w:val="000000"/>
                <w:sz w:val="20"/>
                <w:szCs w:val="20"/>
              </w:rPr>
              <w:t>Sr26#43/BE518379</w:t>
            </w:r>
          </w:p>
        </w:tc>
        <w:tc>
          <w:tcPr>
            <w:tcW w:w="1300" w:type="dxa"/>
            <w:tcBorders>
              <w:top w:val="nil"/>
              <w:left w:val="nil"/>
              <w:bottom w:val="nil"/>
              <w:right w:val="nil"/>
            </w:tcBorders>
            <w:shd w:val="clear" w:color="auto" w:fill="auto"/>
            <w:noWrap/>
            <w:vAlign w:val="center"/>
          </w:tcPr>
          <w:p w14:paraId="13678AC7"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0643A9CC"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6CD59EBE" w14:textId="77777777" w:rsidR="00323943" w:rsidRPr="00323943" w:rsidRDefault="00323943" w:rsidP="00323943">
            <w:pPr>
              <w:jc w:val="center"/>
              <w:rPr>
                <w:rFonts w:eastAsia="Times New Roman"/>
                <w:b/>
                <w:color w:val="000000"/>
              </w:rPr>
            </w:pPr>
            <w:r w:rsidRPr="00323943">
              <w:rPr>
                <w:rFonts w:eastAsia="Times New Roman"/>
                <w:b/>
                <w:color w:val="000000"/>
              </w:rPr>
              <w:t>-</w:t>
            </w:r>
          </w:p>
        </w:tc>
      </w:tr>
      <w:tr w:rsidR="00323943" w:rsidRPr="00323943" w14:paraId="22B525C1" w14:textId="77777777">
        <w:trPr>
          <w:trHeight w:val="300"/>
        </w:trPr>
        <w:tc>
          <w:tcPr>
            <w:tcW w:w="1300" w:type="dxa"/>
            <w:tcBorders>
              <w:top w:val="nil"/>
              <w:left w:val="nil"/>
              <w:bottom w:val="nil"/>
              <w:right w:val="nil"/>
            </w:tcBorders>
            <w:shd w:val="clear" w:color="auto" w:fill="auto"/>
            <w:noWrap/>
            <w:vAlign w:val="center"/>
          </w:tcPr>
          <w:p w14:paraId="2CFCDFED" w14:textId="77777777" w:rsidR="00323943" w:rsidRPr="00323943" w:rsidRDefault="00323943" w:rsidP="00323943">
            <w:pPr>
              <w:jc w:val="center"/>
              <w:rPr>
                <w:rFonts w:eastAsia="Times New Roman"/>
                <w:bCs/>
                <w:i/>
                <w:iCs/>
                <w:color w:val="000000"/>
                <w:sz w:val="20"/>
                <w:szCs w:val="20"/>
              </w:rPr>
            </w:pPr>
            <w:r w:rsidRPr="00323943">
              <w:rPr>
                <w:rFonts w:eastAsia="Times New Roman"/>
                <w:bCs/>
                <w:i/>
                <w:iCs/>
                <w:color w:val="000000"/>
                <w:sz w:val="20"/>
                <w:szCs w:val="20"/>
              </w:rPr>
              <w:t>Lr34</w:t>
            </w:r>
          </w:p>
        </w:tc>
        <w:tc>
          <w:tcPr>
            <w:tcW w:w="1653" w:type="dxa"/>
            <w:tcBorders>
              <w:top w:val="nil"/>
              <w:left w:val="nil"/>
              <w:bottom w:val="nil"/>
              <w:right w:val="nil"/>
            </w:tcBorders>
            <w:shd w:val="clear" w:color="auto" w:fill="auto"/>
            <w:vAlign w:val="center"/>
          </w:tcPr>
          <w:p w14:paraId="7C27407D" w14:textId="77777777" w:rsidR="00323943" w:rsidRPr="00323943" w:rsidRDefault="00323943" w:rsidP="00323943">
            <w:pPr>
              <w:jc w:val="center"/>
              <w:rPr>
                <w:rFonts w:eastAsia="Times New Roman"/>
                <w:bCs/>
                <w:color w:val="000000"/>
                <w:sz w:val="20"/>
                <w:szCs w:val="20"/>
              </w:rPr>
            </w:pPr>
            <w:r w:rsidRPr="00323943">
              <w:rPr>
                <w:rFonts w:eastAsia="Times New Roman"/>
                <w:bCs/>
                <w:color w:val="000000"/>
                <w:sz w:val="20"/>
                <w:szCs w:val="20"/>
              </w:rPr>
              <w:t>csLV34</w:t>
            </w:r>
          </w:p>
        </w:tc>
        <w:tc>
          <w:tcPr>
            <w:tcW w:w="1300" w:type="dxa"/>
            <w:tcBorders>
              <w:top w:val="nil"/>
              <w:left w:val="nil"/>
              <w:bottom w:val="nil"/>
              <w:right w:val="nil"/>
            </w:tcBorders>
            <w:shd w:val="clear" w:color="auto" w:fill="auto"/>
            <w:noWrap/>
            <w:vAlign w:val="center"/>
          </w:tcPr>
          <w:p w14:paraId="08E200DC"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6147BEBA"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186CD85D" w14:textId="77777777" w:rsidR="00323943" w:rsidRPr="00323943" w:rsidRDefault="00323943" w:rsidP="00323943">
            <w:pPr>
              <w:jc w:val="center"/>
              <w:rPr>
                <w:rFonts w:eastAsia="Times New Roman"/>
                <w:b/>
                <w:color w:val="000000"/>
              </w:rPr>
            </w:pPr>
            <w:r w:rsidRPr="00323943">
              <w:rPr>
                <w:rFonts w:eastAsia="Times New Roman"/>
                <w:b/>
                <w:color w:val="000000"/>
              </w:rPr>
              <w:t>-</w:t>
            </w:r>
          </w:p>
        </w:tc>
      </w:tr>
      <w:tr w:rsidR="00323943" w:rsidRPr="00323943" w14:paraId="12D41749" w14:textId="77777777">
        <w:trPr>
          <w:trHeight w:val="300"/>
        </w:trPr>
        <w:tc>
          <w:tcPr>
            <w:tcW w:w="1300" w:type="dxa"/>
            <w:tcBorders>
              <w:top w:val="nil"/>
              <w:left w:val="nil"/>
              <w:bottom w:val="nil"/>
              <w:right w:val="nil"/>
            </w:tcBorders>
            <w:shd w:val="clear" w:color="auto" w:fill="auto"/>
            <w:noWrap/>
            <w:vAlign w:val="center"/>
          </w:tcPr>
          <w:p w14:paraId="1A7618E9" w14:textId="77777777" w:rsidR="00323943" w:rsidRPr="00323943" w:rsidRDefault="00323943" w:rsidP="00323943">
            <w:pPr>
              <w:jc w:val="center"/>
              <w:rPr>
                <w:rFonts w:eastAsia="Times New Roman"/>
                <w:bCs/>
                <w:i/>
                <w:iCs/>
                <w:color w:val="000000"/>
                <w:sz w:val="20"/>
                <w:szCs w:val="20"/>
              </w:rPr>
            </w:pPr>
            <w:r w:rsidRPr="00323943">
              <w:rPr>
                <w:rFonts w:eastAsia="Times New Roman"/>
                <w:bCs/>
                <w:i/>
                <w:iCs/>
                <w:color w:val="000000"/>
                <w:sz w:val="20"/>
                <w:szCs w:val="20"/>
              </w:rPr>
              <w:t>Rht-B1a</w:t>
            </w:r>
          </w:p>
        </w:tc>
        <w:tc>
          <w:tcPr>
            <w:tcW w:w="1653" w:type="dxa"/>
            <w:tcBorders>
              <w:top w:val="nil"/>
              <w:left w:val="nil"/>
              <w:bottom w:val="nil"/>
              <w:right w:val="nil"/>
            </w:tcBorders>
            <w:shd w:val="clear" w:color="auto" w:fill="auto"/>
            <w:vAlign w:val="center"/>
          </w:tcPr>
          <w:p w14:paraId="3FA6542C" w14:textId="77777777" w:rsidR="00323943" w:rsidRPr="00323943" w:rsidRDefault="00323943" w:rsidP="00323943">
            <w:pPr>
              <w:jc w:val="center"/>
              <w:rPr>
                <w:rFonts w:eastAsia="Times New Roman"/>
                <w:bCs/>
                <w:color w:val="000000"/>
                <w:sz w:val="20"/>
                <w:szCs w:val="20"/>
              </w:rPr>
            </w:pPr>
            <w:r w:rsidRPr="00323943">
              <w:rPr>
                <w:rFonts w:eastAsia="Times New Roman"/>
                <w:bCs/>
                <w:color w:val="000000"/>
                <w:sz w:val="20"/>
                <w:szCs w:val="20"/>
              </w:rPr>
              <w:t>BF/WR1</w:t>
            </w:r>
          </w:p>
        </w:tc>
        <w:tc>
          <w:tcPr>
            <w:tcW w:w="1300" w:type="dxa"/>
            <w:tcBorders>
              <w:top w:val="nil"/>
              <w:left w:val="nil"/>
              <w:bottom w:val="nil"/>
              <w:right w:val="nil"/>
            </w:tcBorders>
            <w:shd w:val="clear" w:color="auto" w:fill="auto"/>
            <w:noWrap/>
            <w:vAlign w:val="center"/>
          </w:tcPr>
          <w:p w14:paraId="6AF7F84B"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45FD4D0E"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2181FD03" w14:textId="77777777" w:rsidR="00323943" w:rsidRPr="00323943" w:rsidRDefault="00323943" w:rsidP="00323943">
            <w:pPr>
              <w:jc w:val="center"/>
              <w:rPr>
                <w:rFonts w:eastAsia="Times New Roman"/>
                <w:b/>
                <w:color w:val="000000"/>
              </w:rPr>
            </w:pPr>
            <w:r w:rsidRPr="00323943">
              <w:rPr>
                <w:rFonts w:eastAsia="Times New Roman"/>
                <w:b/>
                <w:color w:val="000000"/>
              </w:rPr>
              <w:t>-</w:t>
            </w:r>
          </w:p>
        </w:tc>
      </w:tr>
      <w:tr w:rsidR="00323943" w:rsidRPr="00323943" w14:paraId="65231734" w14:textId="77777777">
        <w:trPr>
          <w:trHeight w:val="300"/>
        </w:trPr>
        <w:tc>
          <w:tcPr>
            <w:tcW w:w="1300" w:type="dxa"/>
            <w:tcBorders>
              <w:top w:val="nil"/>
              <w:left w:val="nil"/>
              <w:bottom w:val="nil"/>
              <w:right w:val="nil"/>
            </w:tcBorders>
            <w:shd w:val="clear" w:color="auto" w:fill="auto"/>
            <w:noWrap/>
            <w:vAlign w:val="center"/>
          </w:tcPr>
          <w:p w14:paraId="6D8E1206" w14:textId="77777777" w:rsidR="00323943" w:rsidRPr="00323943" w:rsidRDefault="00323943" w:rsidP="00323943">
            <w:pPr>
              <w:jc w:val="center"/>
              <w:rPr>
                <w:rFonts w:eastAsia="Times New Roman"/>
                <w:bCs/>
                <w:i/>
                <w:iCs/>
                <w:color w:val="000000"/>
                <w:sz w:val="20"/>
                <w:szCs w:val="20"/>
              </w:rPr>
            </w:pPr>
            <w:r w:rsidRPr="00323943">
              <w:rPr>
                <w:rFonts w:eastAsia="Times New Roman"/>
                <w:bCs/>
                <w:i/>
                <w:iCs/>
                <w:color w:val="000000"/>
                <w:sz w:val="20"/>
                <w:szCs w:val="20"/>
              </w:rPr>
              <w:t>Rht-B1b</w:t>
            </w:r>
          </w:p>
        </w:tc>
        <w:tc>
          <w:tcPr>
            <w:tcW w:w="1653" w:type="dxa"/>
            <w:tcBorders>
              <w:top w:val="nil"/>
              <w:left w:val="nil"/>
              <w:bottom w:val="nil"/>
              <w:right w:val="nil"/>
            </w:tcBorders>
            <w:shd w:val="clear" w:color="auto" w:fill="auto"/>
            <w:vAlign w:val="center"/>
          </w:tcPr>
          <w:p w14:paraId="7E566D75" w14:textId="77777777" w:rsidR="00323943" w:rsidRPr="00323943" w:rsidRDefault="00323943" w:rsidP="00323943">
            <w:pPr>
              <w:jc w:val="center"/>
              <w:rPr>
                <w:rFonts w:eastAsia="Times New Roman"/>
                <w:bCs/>
                <w:color w:val="000000"/>
                <w:sz w:val="20"/>
                <w:szCs w:val="20"/>
              </w:rPr>
            </w:pPr>
            <w:r w:rsidRPr="00323943">
              <w:rPr>
                <w:rFonts w:eastAsia="Times New Roman"/>
                <w:bCs/>
                <w:color w:val="000000"/>
                <w:sz w:val="20"/>
                <w:szCs w:val="20"/>
              </w:rPr>
              <w:t>BF/MR1</w:t>
            </w:r>
          </w:p>
        </w:tc>
        <w:tc>
          <w:tcPr>
            <w:tcW w:w="1300" w:type="dxa"/>
            <w:tcBorders>
              <w:top w:val="nil"/>
              <w:left w:val="nil"/>
              <w:bottom w:val="nil"/>
              <w:right w:val="nil"/>
            </w:tcBorders>
            <w:shd w:val="clear" w:color="auto" w:fill="auto"/>
            <w:noWrap/>
            <w:vAlign w:val="center"/>
          </w:tcPr>
          <w:p w14:paraId="54B21651"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4F0F0228"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0DD2A57B" w14:textId="77777777" w:rsidR="00323943" w:rsidRPr="00323943" w:rsidRDefault="00323943" w:rsidP="00323943">
            <w:pPr>
              <w:jc w:val="center"/>
              <w:rPr>
                <w:rFonts w:eastAsia="Times New Roman"/>
                <w:b/>
                <w:color w:val="000000"/>
              </w:rPr>
            </w:pPr>
            <w:r w:rsidRPr="00323943">
              <w:rPr>
                <w:rFonts w:eastAsia="Times New Roman"/>
                <w:b/>
                <w:color w:val="000000"/>
              </w:rPr>
              <w:t>+</w:t>
            </w:r>
          </w:p>
        </w:tc>
      </w:tr>
      <w:tr w:rsidR="00323943" w:rsidRPr="00323943" w14:paraId="7F0B935E" w14:textId="77777777">
        <w:trPr>
          <w:trHeight w:val="300"/>
        </w:trPr>
        <w:tc>
          <w:tcPr>
            <w:tcW w:w="1300" w:type="dxa"/>
            <w:tcBorders>
              <w:top w:val="nil"/>
              <w:left w:val="nil"/>
              <w:bottom w:val="nil"/>
              <w:right w:val="nil"/>
            </w:tcBorders>
            <w:shd w:val="clear" w:color="auto" w:fill="auto"/>
            <w:noWrap/>
            <w:vAlign w:val="center"/>
          </w:tcPr>
          <w:p w14:paraId="0E3E1696" w14:textId="77777777" w:rsidR="00323943" w:rsidRPr="00323943" w:rsidRDefault="00323943" w:rsidP="00323943">
            <w:pPr>
              <w:jc w:val="center"/>
              <w:rPr>
                <w:rFonts w:eastAsia="Times New Roman"/>
                <w:bCs/>
                <w:i/>
                <w:iCs/>
                <w:color w:val="000000"/>
                <w:sz w:val="20"/>
                <w:szCs w:val="20"/>
              </w:rPr>
            </w:pPr>
            <w:r w:rsidRPr="00323943">
              <w:rPr>
                <w:rFonts w:eastAsia="Times New Roman"/>
                <w:bCs/>
                <w:i/>
                <w:iCs/>
                <w:color w:val="000000"/>
                <w:sz w:val="20"/>
                <w:szCs w:val="20"/>
              </w:rPr>
              <w:t>Rht-D1a</w:t>
            </w:r>
          </w:p>
        </w:tc>
        <w:tc>
          <w:tcPr>
            <w:tcW w:w="1653" w:type="dxa"/>
            <w:tcBorders>
              <w:top w:val="nil"/>
              <w:left w:val="nil"/>
              <w:bottom w:val="nil"/>
              <w:right w:val="nil"/>
            </w:tcBorders>
            <w:shd w:val="clear" w:color="auto" w:fill="auto"/>
            <w:vAlign w:val="center"/>
          </w:tcPr>
          <w:p w14:paraId="7EF53328" w14:textId="77777777" w:rsidR="00323943" w:rsidRPr="00323943" w:rsidRDefault="00323943" w:rsidP="00323943">
            <w:pPr>
              <w:jc w:val="center"/>
              <w:rPr>
                <w:rFonts w:eastAsia="Times New Roman"/>
                <w:bCs/>
                <w:color w:val="000000"/>
                <w:sz w:val="20"/>
                <w:szCs w:val="20"/>
              </w:rPr>
            </w:pPr>
            <w:r w:rsidRPr="00323943">
              <w:rPr>
                <w:rFonts w:eastAsia="Times New Roman"/>
                <w:bCs/>
                <w:color w:val="000000"/>
                <w:sz w:val="20"/>
                <w:szCs w:val="20"/>
              </w:rPr>
              <w:t>DF2/WR2</w:t>
            </w:r>
          </w:p>
        </w:tc>
        <w:tc>
          <w:tcPr>
            <w:tcW w:w="1300" w:type="dxa"/>
            <w:tcBorders>
              <w:top w:val="nil"/>
              <w:left w:val="nil"/>
              <w:bottom w:val="nil"/>
              <w:right w:val="nil"/>
            </w:tcBorders>
            <w:shd w:val="clear" w:color="auto" w:fill="auto"/>
            <w:noWrap/>
            <w:vAlign w:val="center"/>
          </w:tcPr>
          <w:p w14:paraId="1FB88E5A"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0639E040"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755CAAA6" w14:textId="77777777" w:rsidR="00323943" w:rsidRPr="00323943" w:rsidRDefault="00323943" w:rsidP="00323943">
            <w:pPr>
              <w:jc w:val="center"/>
              <w:rPr>
                <w:rFonts w:eastAsia="Times New Roman"/>
                <w:b/>
                <w:color w:val="000000"/>
              </w:rPr>
            </w:pPr>
            <w:r w:rsidRPr="00323943">
              <w:rPr>
                <w:rFonts w:eastAsia="Times New Roman"/>
                <w:b/>
                <w:color w:val="000000"/>
              </w:rPr>
              <w:t>+</w:t>
            </w:r>
          </w:p>
        </w:tc>
      </w:tr>
      <w:tr w:rsidR="00323943" w:rsidRPr="00323943" w14:paraId="2FC3BC1C" w14:textId="77777777">
        <w:trPr>
          <w:trHeight w:val="300"/>
        </w:trPr>
        <w:tc>
          <w:tcPr>
            <w:tcW w:w="1300" w:type="dxa"/>
            <w:tcBorders>
              <w:top w:val="nil"/>
              <w:left w:val="nil"/>
              <w:bottom w:val="nil"/>
              <w:right w:val="nil"/>
            </w:tcBorders>
            <w:shd w:val="clear" w:color="auto" w:fill="auto"/>
            <w:noWrap/>
            <w:vAlign w:val="center"/>
          </w:tcPr>
          <w:p w14:paraId="7A218118" w14:textId="77777777" w:rsidR="00323943" w:rsidRPr="00323943" w:rsidRDefault="00323943" w:rsidP="00323943">
            <w:pPr>
              <w:jc w:val="center"/>
              <w:rPr>
                <w:rFonts w:eastAsia="Times New Roman"/>
                <w:bCs/>
                <w:i/>
                <w:iCs/>
                <w:color w:val="000000"/>
                <w:sz w:val="20"/>
                <w:szCs w:val="20"/>
              </w:rPr>
            </w:pPr>
            <w:r w:rsidRPr="00323943">
              <w:rPr>
                <w:rFonts w:eastAsia="Times New Roman"/>
                <w:bCs/>
                <w:i/>
                <w:iCs/>
                <w:color w:val="000000"/>
                <w:sz w:val="20"/>
                <w:szCs w:val="20"/>
              </w:rPr>
              <w:t>Rht-D1b</w:t>
            </w:r>
          </w:p>
        </w:tc>
        <w:tc>
          <w:tcPr>
            <w:tcW w:w="1653" w:type="dxa"/>
            <w:tcBorders>
              <w:top w:val="nil"/>
              <w:left w:val="nil"/>
              <w:bottom w:val="nil"/>
              <w:right w:val="nil"/>
            </w:tcBorders>
            <w:shd w:val="clear" w:color="auto" w:fill="auto"/>
            <w:vAlign w:val="center"/>
          </w:tcPr>
          <w:p w14:paraId="726270F9" w14:textId="77777777" w:rsidR="00323943" w:rsidRPr="00323943" w:rsidRDefault="00323943" w:rsidP="00323943">
            <w:pPr>
              <w:jc w:val="center"/>
              <w:rPr>
                <w:rFonts w:eastAsia="Times New Roman"/>
                <w:bCs/>
                <w:color w:val="000000"/>
                <w:sz w:val="20"/>
                <w:szCs w:val="20"/>
              </w:rPr>
            </w:pPr>
            <w:r w:rsidRPr="00323943">
              <w:rPr>
                <w:rFonts w:eastAsia="Times New Roman"/>
                <w:bCs/>
                <w:color w:val="000000"/>
                <w:sz w:val="20"/>
                <w:szCs w:val="20"/>
              </w:rPr>
              <w:t>DF/MR2</w:t>
            </w:r>
          </w:p>
        </w:tc>
        <w:tc>
          <w:tcPr>
            <w:tcW w:w="1300" w:type="dxa"/>
            <w:tcBorders>
              <w:top w:val="nil"/>
              <w:left w:val="nil"/>
              <w:bottom w:val="nil"/>
              <w:right w:val="nil"/>
            </w:tcBorders>
            <w:shd w:val="clear" w:color="auto" w:fill="auto"/>
            <w:noWrap/>
            <w:vAlign w:val="center"/>
          </w:tcPr>
          <w:p w14:paraId="4594F904"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7F21F254"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545A8596" w14:textId="77777777" w:rsidR="00323943" w:rsidRPr="00323943" w:rsidRDefault="00323943" w:rsidP="00323943">
            <w:pPr>
              <w:jc w:val="center"/>
              <w:rPr>
                <w:rFonts w:eastAsia="Times New Roman"/>
                <w:b/>
                <w:color w:val="000000"/>
              </w:rPr>
            </w:pPr>
            <w:r w:rsidRPr="00323943">
              <w:rPr>
                <w:rFonts w:eastAsia="Times New Roman"/>
                <w:b/>
                <w:color w:val="000000"/>
              </w:rPr>
              <w:t>-</w:t>
            </w:r>
          </w:p>
        </w:tc>
      </w:tr>
      <w:tr w:rsidR="00323943" w:rsidRPr="00323943" w14:paraId="548168F0" w14:textId="77777777">
        <w:trPr>
          <w:trHeight w:val="300"/>
        </w:trPr>
        <w:tc>
          <w:tcPr>
            <w:tcW w:w="1300" w:type="dxa"/>
            <w:tcBorders>
              <w:top w:val="nil"/>
              <w:left w:val="nil"/>
              <w:bottom w:val="nil"/>
              <w:right w:val="nil"/>
            </w:tcBorders>
            <w:shd w:val="clear" w:color="auto" w:fill="auto"/>
            <w:noWrap/>
            <w:vAlign w:val="center"/>
          </w:tcPr>
          <w:p w14:paraId="0314583D" w14:textId="77777777" w:rsidR="00323943" w:rsidRPr="00323943" w:rsidRDefault="00323943" w:rsidP="00323943">
            <w:pPr>
              <w:jc w:val="center"/>
              <w:rPr>
                <w:rFonts w:eastAsia="Times New Roman"/>
                <w:bCs/>
                <w:i/>
                <w:iCs/>
                <w:color w:val="000000"/>
                <w:sz w:val="20"/>
                <w:szCs w:val="20"/>
              </w:rPr>
            </w:pPr>
            <w:r w:rsidRPr="00323943">
              <w:rPr>
                <w:rFonts w:eastAsia="Times New Roman"/>
                <w:bCs/>
                <w:i/>
                <w:iCs/>
                <w:color w:val="000000"/>
                <w:sz w:val="20"/>
                <w:szCs w:val="20"/>
              </w:rPr>
              <w:t>Glu-A1</w:t>
            </w:r>
          </w:p>
        </w:tc>
        <w:tc>
          <w:tcPr>
            <w:tcW w:w="1653" w:type="dxa"/>
            <w:tcBorders>
              <w:top w:val="nil"/>
              <w:left w:val="nil"/>
              <w:bottom w:val="nil"/>
              <w:right w:val="nil"/>
            </w:tcBorders>
            <w:shd w:val="clear" w:color="auto" w:fill="auto"/>
            <w:vAlign w:val="center"/>
          </w:tcPr>
          <w:p w14:paraId="3E89DC60" w14:textId="77777777" w:rsidR="00323943" w:rsidRPr="00323943" w:rsidRDefault="00323943" w:rsidP="00323943">
            <w:pPr>
              <w:jc w:val="center"/>
              <w:rPr>
                <w:rFonts w:eastAsia="Times New Roman"/>
                <w:bCs/>
                <w:color w:val="000000"/>
                <w:sz w:val="20"/>
                <w:szCs w:val="20"/>
              </w:rPr>
            </w:pPr>
            <w:r w:rsidRPr="00323943">
              <w:rPr>
                <w:rFonts w:eastAsia="Times New Roman"/>
                <w:bCs/>
                <w:color w:val="000000"/>
                <w:sz w:val="20"/>
                <w:szCs w:val="20"/>
              </w:rPr>
              <w:t>UMN19</w:t>
            </w:r>
          </w:p>
        </w:tc>
        <w:tc>
          <w:tcPr>
            <w:tcW w:w="1300" w:type="dxa"/>
            <w:tcBorders>
              <w:top w:val="nil"/>
              <w:left w:val="nil"/>
              <w:bottom w:val="nil"/>
              <w:right w:val="nil"/>
            </w:tcBorders>
            <w:shd w:val="clear" w:color="auto" w:fill="auto"/>
            <w:noWrap/>
            <w:vAlign w:val="center"/>
          </w:tcPr>
          <w:p w14:paraId="49D81BE7"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02B35346"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348E5C8D" w14:textId="77777777" w:rsidR="00323943" w:rsidRPr="00323943" w:rsidRDefault="00323943" w:rsidP="00323943">
            <w:pPr>
              <w:jc w:val="center"/>
              <w:rPr>
                <w:rFonts w:eastAsia="Times New Roman"/>
                <w:b/>
                <w:color w:val="000000"/>
              </w:rPr>
            </w:pPr>
            <w:r w:rsidRPr="00323943">
              <w:rPr>
                <w:rFonts w:eastAsia="Times New Roman"/>
                <w:b/>
                <w:color w:val="000000"/>
              </w:rPr>
              <w:t>+</w:t>
            </w:r>
          </w:p>
        </w:tc>
      </w:tr>
      <w:tr w:rsidR="00323943" w:rsidRPr="00323943" w14:paraId="332C18F3" w14:textId="77777777">
        <w:trPr>
          <w:trHeight w:val="300"/>
        </w:trPr>
        <w:tc>
          <w:tcPr>
            <w:tcW w:w="1300" w:type="dxa"/>
            <w:tcBorders>
              <w:top w:val="nil"/>
              <w:left w:val="nil"/>
              <w:bottom w:val="nil"/>
              <w:right w:val="nil"/>
            </w:tcBorders>
            <w:shd w:val="clear" w:color="auto" w:fill="auto"/>
            <w:noWrap/>
            <w:vAlign w:val="center"/>
          </w:tcPr>
          <w:p w14:paraId="03A39642" w14:textId="77777777" w:rsidR="00323943" w:rsidRPr="00323943" w:rsidRDefault="00323943" w:rsidP="00323943">
            <w:pPr>
              <w:jc w:val="center"/>
              <w:rPr>
                <w:rFonts w:eastAsia="Times New Roman"/>
                <w:bCs/>
                <w:i/>
                <w:iCs/>
                <w:color w:val="000000"/>
                <w:sz w:val="20"/>
                <w:szCs w:val="20"/>
              </w:rPr>
            </w:pPr>
            <w:r w:rsidRPr="00323943">
              <w:rPr>
                <w:rFonts w:eastAsia="Times New Roman"/>
                <w:bCs/>
                <w:i/>
                <w:iCs/>
                <w:color w:val="000000"/>
                <w:sz w:val="20"/>
                <w:szCs w:val="20"/>
              </w:rPr>
              <w:t>Glu-D1</w:t>
            </w:r>
          </w:p>
        </w:tc>
        <w:tc>
          <w:tcPr>
            <w:tcW w:w="1653" w:type="dxa"/>
            <w:tcBorders>
              <w:top w:val="nil"/>
              <w:left w:val="nil"/>
              <w:bottom w:val="nil"/>
              <w:right w:val="nil"/>
            </w:tcBorders>
            <w:shd w:val="clear" w:color="auto" w:fill="auto"/>
            <w:vAlign w:val="center"/>
          </w:tcPr>
          <w:p w14:paraId="35C81800" w14:textId="77777777" w:rsidR="00323943" w:rsidRPr="00323943" w:rsidRDefault="00323943" w:rsidP="00323943">
            <w:pPr>
              <w:jc w:val="center"/>
              <w:rPr>
                <w:rFonts w:eastAsia="Times New Roman"/>
                <w:bCs/>
                <w:color w:val="000000"/>
                <w:sz w:val="20"/>
                <w:szCs w:val="20"/>
              </w:rPr>
            </w:pPr>
            <w:r w:rsidRPr="00323943">
              <w:rPr>
                <w:rFonts w:eastAsia="Times New Roman"/>
                <w:bCs/>
                <w:color w:val="000000"/>
                <w:sz w:val="20"/>
                <w:szCs w:val="20"/>
              </w:rPr>
              <w:t>UMN25</w:t>
            </w:r>
          </w:p>
        </w:tc>
        <w:tc>
          <w:tcPr>
            <w:tcW w:w="1300" w:type="dxa"/>
            <w:tcBorders>
              <w:top w:val="nil"/>
              <w:left w:val="nil"/>
              <w:bottom w:val="nil"/>
              <w:right w:val="nil"/>
            </w:tcBorders>
            <w:shd w:val="clear" w:color="auto" w:fill="auto"/>
            <w:noWrap/>
            <w:vAlign w:val="center"/>
          </w:tcPr>
          <w:p w14:paraId="584D906A"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32AA193C" w14:textId="77777777" w:rsidR="00323943" w:rsidRPr="00323943" w:rsidRDefault="00323943" w:rsidP="00323943">
            <w:pPr>
              <w:jc w:val="center"/>
              <w:rPr>
                <w:rFonts w:eastAsia="Times New Roman"/>
                <w:b/>
                <w:color w:val="000000"/>
              </w:rPr>
            </w:pPr>
            <w:r w:rsidRPr="00323943">
              <w:rPr>
                <w:rFonts w:eastAsia="Times New Roman"/>
                <w:b/>
                <w:color w:val="000000"/>
              </w:rPr>
              <w:t>+</w:t>
            </w:r>
          </w:p>
        </w:tc>
        <w:tc>
          <w:tcPr>
            <w:tcW w:w="1300" w:type="dxa"/>
            <w:tcBorders>
              <w:top w:val="nil"/>
              <w:left w:val="nil"/>
              <w:bottom w:val="nil"/>
              <w:right w:val="nil"/>
            </w:tcBorders>
            <w:shd w:val="clear" w:color="auto" w:fill="auto"/>
            <w:noWrap/>
            <w:vAlign w:val="center"/>
          </w:tcPr>
          <w:p w14:paraId="4296EDC3" w14:textId="77777777" w:rsidR="00323943" w:rsidRPr="00323943" w:rsidRDefault="00323943" w:rsidP="00323943">
            <w:pPr>
              <w:jc w:val="center"/>
              <w:rPr>
                <w:rFonts w:eastAsia="Times New Roman"/>
                <w:b/>
                <w:color w:val="000000"/>
              </w:rPr>
            </w:pPr>
            <w:r w:rsidRPr="00323943">
              <w:rPr>
                <w:rFonts w:eastAsia="Times New Roman"/>
                <w:b/>
                <w:color w:val="000000"/>
              </w:rPr>
              <w:t>+</w:t>
            </w:r>
          </w:p>
        </w:tc>
      </w:tr>
    </w:tbl>
    <w:p w14:paraId="3DC5E437" w14:textId="77777777" w:rsidR="00323943" w:rsidRDefault="00323943" w:rsidP="00323943">
      <w:pPr>
        <w:sectPr w:rsidR="00323943">
          <w:footerReference w:type="default" r:id="rId11"/>
          <w:pgSz w:w="12240" w:h="15840"/>
          <w:pgMar w:top="1440" w:right="1440" w:bottom="1440" w:left="2160" w:header="720" w:footer="720" w:gutter="0"/>
          <w:cols w:space="720"/>
          <w:docGrid w:linePitch="360"/>
        </w:sectPr>
      </w:pPr>
      <w:r>
        <w:br w:type="page"/>
      </w:r>
    </w:p>
    <w:p w14:paraId="6BD0E5D3" w14:textId="77777777" w:rsidR="00B50D1E" w:rsidRDefault="009F715E" w:rsidP="00BB6D8D">
      <w:pPr>
        <w:pStyle w:val="Caption"/>
        <w:rPr>
          <w:b w:val="0"/>
          <w:color w:val="auto"/>
          <w:sz w:val="24"/>
          <w:szCs w:val="24"/>
        </w:rPr>
      </w:pPr>
      <w:r w:rsidRPr="009F715E">
        <w:rPr>
          <w:color w:val="auto"/>
          <w:sz w:val="24"/>
          <w:szCs w:val="24"/>
        </w:rPr>
        <w:t>Figure 3</w:t>
      </w:r>
      <w:r>
        <w:rPr>
          <w:color w:val="auto"/>
          <w:sz w:val="24"/>
          <w:szCs w:val="24"/>
        </w:rPr>
        <w:t>.</w:t>
      </w:r>
      <w:r w:rsidR="00BB6D8D" w:rsidRPr="00641943">
        <w:rPr>
          <w:b w:val="0"/>
          <w:color w:val="auto"/>
          <w:sz w:val="24"/>
          <w:szCs w:val="24"/>
        </w:rPr>
        <w:t xml:space="preserve"> Plot of LOD scores for SNPs on chromosome 6D derived using the multiple imputation method in the program R/qtl. The X-axis shows the mapped SNP locations and the Y-axis displays the corresponding LOD score at each SNP. The</w:t>
      </w:r>
      <w:r>
        <w:rPr>
          <w:b w:val="0"/>
          <w:color w:val="auto"/>
          <w:sz w:val="24"/>
          <w:szCs w:val="24"/>
        </w:rPr>
        <w:t xml:space="preserve"> dotted red line indicates a significance of </w:t>
      </w:r>
      <w:r>
        <w:rPr>
          <w:b w:val="0"/>
          <w:i/>
          <w:color w:val="auto"/>
          <w:sz w:val="24"/>
          <w:szCs w:val="24"/>
        </w:rPr>
        <w:t>P</w:t>
      </w:r>
      <w:r>
        <w:rPr>
          <w:b w:val="0"/>
          <w:color w:val="auto"/>
          <w:sz w:val="24"/>
          <w:szCs w:val="24"/>
        </w:rPr>
        <w:t xml:space="preserve"> &lt; 0.</w:t>
      </w:r>
      <w:commentRangeStart w:id="158"/>
      <w:r>
        <w:rPr>
          <w:b w:val="0"/>
          <w:color w:val="auto"/>
          <w:sz w:val="24"/>
          <w:szCs w:val="24"/>
        </w:rPr>
        <w:t>05</w:t>
      </w:r>
      <w:commentRangeEnd w:id="158"/>
      <w:r w:rsidR="00495FCD">
        <w:rPr>
          <w:rStyle w:val="CommentReference"/>
          <w:b w:val="0"/>
          <w:bCs w:val="0"/>
          <w:vanish/>
          <w:color w:val="auto"/>
        </w:rPr>
        <w:commentReference w:id="158"/>
      </w:r>
      <w:r>
        <w:rPr>
          <w:b w:val="0"/>
          <w:color w:val="auto"/>
          <w:sz w:val="24"/>
          <w:szCs w:val="24"/>
        </w:rPr>
        <w:t>.</w:t>
      </w:r>
    </w:p>
    <w:p w14:paraId="480DB34F" w14:textId="77777777" w:rsidR="00BC0240" w:rsidRDefault="00BC0240" w:rsidP="00BC0240">
      <w:pPr>
        <w:jc w:val="center"/>
      </w:pPr>
      <w:r>
        <w:rPr>
          <w:noProof/>
        </w:rPr>
        <w:drawing>
          <wp:inline distT="0" distB="0" distL="0" distR="0" wp14:anchorId="52C3A6E9" wp14:editId="36E726CA">
            <wp:extent cx="5791370" cy="44752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D 10.9 corrected phenos.pdf"/>
                    <pic:cNvPicPr/>
                  </pic:nvPicPr>
                  <pic:blipFill>
                    <a:blip r:embed="rId12">
                      <a:extLst>
                        <a:ext uri="{28A0092B-C50C-407E-A947-70E740481C1C}">
                          <a14:useLocalDpi xmlns:a14="http://schemas.microsoft.com/office/drawing/2010/main" val="0"/>
                        </a:ext>
                      </a:extLst>
                    </a:blip>
                    <a:stretch>
                      <a:fillRect/>
                    </a:stretch>
                  </pic:blipFill>
                  <pic:spPr>
                    <a:xfrm>
                      <a:off x="0" y="0"/>
                      <a:ext cx="5791370" cy="4475226"/>
                    </a:xfrm>
                    <a:prstGeom prst="rect">
                      <a:avLst/>
                    </a:prstGeom>
                  </pic:spPr>
                </pic:pic>
              </a:graphicData>
            </a:graphic>
          </wp:inline>
        </w:drawing>
      </w:r>
    </w:p>
    <w:p w14:paraId="50A4A7A7" w14:textId="77777777" w:rsidR="00980507" w:rsidRDefault="00980507">
      <w:r>
        <w:br w:type="page"/>
      </w:r>
    </w:p>
    <w:p w14:paraId="57C09638" w14:textId="77777777" w:rsidR="00B362E8" w:rsidRDefault="00B362E8" w:rsidP="009F715E">
      <w:r>
        <w:rPr>
          <w:b/>
        </w:rPr>
        <w:t>Table 9.</w:t>
      </w:r>
      <w:r>
        <w:t xml:space="preserve"> Genotypes of non-</w:t>
      </w:r>
      <w:r>
        <w:rPr>
          <w:i/>
        </w:rPr>
        <w:t>Sr24</w:t>
      </w:r>
      <w:r>
        <w:t xml:space="preserve"> resistant DH lines and parents at significant (</w:t>
      </w:r>
      <w:r>
        <w:rPr>
          <w:i/>
        </w:rPr>
        <w:t xml:space="preserve">P </w:t>
      </w:r>
      <w:r>
        <w:t>&lt; 0.05), polymorphic SNPs</w:t>
      </w:r>
      <w:r w:rsidR="008624B9">
        <w:t xml:space="preserve"> (non-corrected phenos)</w:t>
      </w:r>
    </w:p>
    <w:p w14:paraId="124FD968" w14:textId="77777777" w:rsidR="00980507" w:rsidRDefault="00980507" w:rsidP="009F715E"/>
    <w:tbl>
      <w:tblPr>
        <w:tblW w:w="0" w:type="auto"/>
        <w:tblInd w:w="93" w:type="dxa"/>
        <w:tblLayout w:type="fixed"/>
        <w:tblLook w:val="04A0" w:firstRow="1" w:lastRow="0" w:firstColumn="1" w:lastColumn="0" w:noHBand="0" w:noVBand="1"/>
      </w:tblPr>
      <w:tblGrid>
        <w:gridCol w:w="1635"/>
        <w:gridCol w:w="1170"/>
        <w:gridCol w:w="628"/>
        <w:gridCol w:w="1152"/>
        <w:gridCol w:w="1152"/>
        <w:gridCol w:w="1152"/>
        <w:gridCol w:w="1152"/>
        <w:gridCol w:w="1152"/>
        <w:gridCol w:w="1152"/>
        <w:gridCol w:w="1152"/>
        <w:gridCol w:w="1152"/>
      </w:tblGrid>
      <w:tr w:rsidR="00B362E8" w:rsidRPr="00B362E8" w14:paraId="46CB077A" w14:textId="77777777">
        <w:trPr>
          <w:trHeight w:val="540"/>
        </w:trPr>
        <w:tc>
          <w:tcPr>
            <w:tcW w:w="1635" w:type="dxa"/>
            <w:tcBorders>
              <w:top w:val="nil"/>
              <w:left w:val="nil"/>
              <w:bottom w:val="nil"/>
              <w:right w:val="nil"/>
            </w:tcBorders>
            <w:shd w:val="clear" w:color="auto" w:fill="auto"/>
            <w:noWrap/>
            <w:vAlign w:val="center"/>
          </w:tcPr>
          <w:p w14:paraId="1C543650" w14:textId="77777777" w:rsidR="00B362E8" w:rsidRPr="00B362E8" w:rsidRDefault="00B362E8" w:rsidP="00B362E8">
            <w:pPr>
              <w:jc w:val="center"/>
              <w:rPr>
                <w:rFonts w:eastAsia="Times New Roman"/>
                <w:color w:val="000000"/>
                <w:sz w:val="20"/>
                <w:szCs w:val="20"/>
              </w:rPr>
            </w:pPr>
          </w:p>
        </w:tc>
        <w:tc>
          <w:tcPr>
            <w:tcW w:w="1170" w:type="dxa"/>
            <w:tcBorders>
              <w:top w:val="nil"/>
              <w:left w:val="nil"/>
              <w:bottom w:val="nil"/>
              <w:right w:val="nil"/>
            </w:tcBorders>
            <w:shd w:val="clear" w:color="auto" w:fill="auto"/>
            <w:noWrap/>
            <w:vAlign w:val="center"/>
          </w:tcPr>
          <w:p w14:paraId="65B45222" w14:textId="77777777" w:rsidR="00B362E8" w:rsidRPr="00B362E8" w:rsidRDefault="00B362E8" w:rsidP="00B362E8">
            <w:pPr>
              <w:jc w:val="center"/>
              <w:rPr>
                <w:rFonts w:eastAsia="Times New Roman"/>
                <w:b/>
                <w:bCs/>
                <w:color w:val="000000"/>
                <w:sz w:val="20"/>
                <w:szCs w:val="20"/>
              </w:rPr>
            </w:pPr>
          </w:p>
        </w:tc>
        <w:tc>
          <w:tcPr>
            <w:tcW w:w="628" w:type="dxa"/>
            <w:tcBorders>
              <w:top w:val="nil"/>
              <w:left w:val="nil"/>
              <w:bottom w:val="nil"/>
              <w:right w:val="nil"/>
            </w:tcBorders>
            <w:shd w:val="clear" w:color="auto" w:fill="auto"/>
            <w:noWrap/>
            <w:vAlign w:val="center"/>
          </w:tcPr>
          <w:p w14:paraId="51BFCF99"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SNP</w:t>
            </w:r>
          </w:p>
        </w:tc>
        <w:tc>
          <w:tcPr>
            <w:tcW w:w="1152" w:type="dxa"/>
            <w:tcBorders>
              <w:top w:val="nil"/>
              <w:left w:val="nil"/>
              <w:bottom w:val="nil"/>
              <w:right w:val="nil"/>
            </w:tcBorders>
            <w:shd w:val="clear" w:color="auto" w:fill="auto"/>
            <w:vAlign w:val="center"/>
          </w:tcPr>
          <w:p w14:paraId="468BF3FA"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IACX9471</w:t>
            </w:r>
          </w:p>
        </w:tc>
        <w:tc>
          <w:tcPr>
            <w:tcW w:w="1152" w:type="dxa"/>
            <w:tcBorders>
              <w:top w:val="nil"/>
              <w:left w:val="nil"/>
              <w:bottom w:val="nil"/>
              <w:right w:val="nil"/>
            </w:tcBorders>
            <w:shd w:val="clear" w:color="auto" w:fill="auto"/>
            <w:vAlign w:val="center"/>
          </w:tcPr>
          <w:p w14:paraId="021B9E08"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BS00021983_51</w:t>
            </w:r>
          </w:p>
        </w:tc>
        <w:tc>
          <w:tcPr>
            <w:tcW w:w="1152" w:type="dxa"/>
            <w:tcBorders>
              <w:top w:val="nil"/>
              <w:left w:val="nil"/>
              <w:bottom w:val="nil"/>
              <w:right w:val="nil"/>
            </w:tcBorders>
            <w:shd w:val="clear" w:color="auto" w:fill="auto"/>
            <w:vAlign w:val="center"/>
          </w:tcPr>
          <w:p w14:paraId="788A5512"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BS00022523_51</w:t>
            </w:r>
          </w:p>
        </w:tc>
        <w:tc>
          <w:tcPr>
            <w:tcW w:w="1152" w:type="dxa"/>
            <w:tcBorders>
              <w:top w:val="nil"/>
              <w:left w:val="nil"/>
              <w:bottom w:val="nil"/>
              <w:right w:val="nil"/>
            </w:tcBorders>
            <w:shd w:val="clear" w:color="auto" w:fill="auto"/>
            <w:vAlign w:val="center"/>
          </w:tcPr>
          <w:p w14:paraId="6DEE8E45"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Ra_c42576_780</w:t>
            </w:r>
          </w:p>
        </w:tc>
        <w:tc>
          <w:tcPr>
            <w:tcW w:w="1152" w:type="dxa"/>
            <w:tcBorders>
              <w:top w:val="nil"/>
              <w:left w:val="nil"/>
              <w:bottom w:val="nil"/>
              <w:right w:val="nil"/>
            </w:tcBorders>
            <w:shd w:val="clear" w:color="auto" w:fill="auto"/>
            <w:vAlign w:val="center"/>
          </w:tcPr>
          <w:p w14:paraId="73D4F236"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BobWhite_rep_c52808_186</w:t>
            </w:r>
          </w:p>
        </w:tc>
        <w:tc>
          <w:tcPr>
            <w:tcW w:w="1152" w:type="dxa"/>
            <w:tcBorders>
              <w:top w:val="nil"/>
              <w:left w:val="nil"/>
              <w:bottom w:val="nil"/>
              <w:right w:val="nil"/>
            </w:tcBorders>
            <w:shd w:val="clear" w:color="auto" w:fill="auto"/>
            <w:vAlign w:val="center"/>
          </w:tcPr>
          <w:p w14:paraId="4B5CF947"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Ex_c882_534</w:t>
            </w:r>
          </w:p>
        </w:tc>
        <w:tc>
          <w:tcPr>
            <w:tcW w:w="1152" w:type="dxa"/>
            <w:tcBorders>
              <w:top w:val="nil"/>
              <w:left w:val="nil"/>
              <w:bottom w:val="nil"/>
              <w:right w:val="nil"/>
            </w:tcBorders>
            <w:shd w:val="clear" w:color="auto" w:fill="auto"/>
            <w:vAlign w:val="center"/>
          </w:tcPr>
          <w:p w14:paraId="48D3F5C7"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IAAV1942</w:t>
            </w:r>
          </w:p>
        </w:tc>
        <w:tc>
          <w:tcPr>
            <w:tcW w:w="1152" w:type="dxa"/>
            <w:tcBorders>
              <w:top w:val="nil"/>
              <w:left w:val="nil"/>
              <w:bottom w:val="nil"/>
              <w:right w:val="nil"/>
            </w:tcBorders>
            <w:shd w:val="clear" w:color="auto" w:fill="auto"/>
            <w:vAlign w:val="center"/>
          </w:tcPr>
          <w:p w14:paraId="0688BD18"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BS00093063_51</w:t>
            </w:r>
          </w:p>
        </w:tc>
      </w:tr>
      <w:tr w:rsidR="00B362E8" w:rsidRPr="00B362E8" w14:paraId="0CAEA3F7" w14:textId="77777777">
        <w:trPr>
          <w:trHeight w:val="216"/>
        </w:trPr>
        <w:tc>
          <w:tcPr>
            <w:tcW w:w="1635" w:type="dxa"/>
            <w:tcBorders>
              <w:top w:val="nil"/>
              <w:left w:val="nil"/>
              <w:bottom w:val="nil"/>
              <w:right w:val="nil"/>
            </w:tcBorders>
            <w:shd w:val="clear" w:color="auto" w:fill="auto"/>
            <w:noWrap/>
            <w:vAlign w:val="center"/>
          </w:tcPr>
          <w:p w14:paraId="75EAB147" w14:textId="77777777" w:rsidR="00B362E8" w:rsidRPr="00B362E8" w:rsidRDefault="00B362E8" w:rsidP="00B362E8">
            <w:pPr>
              <w:jc w:val="center"/>
              <w:rPr>
                <w:rFonts w:eastAsia="Times New Roman"/>
                <w:color w:val="000000"/>
                <w:sz w:val="20"/>
                <w:szCs w:val="20"/>
              </w:rPr>
            </w:pPr>
          </w:p>
        </w:tc>
        <w:tc>
          <w:tcPr>
            <w:tcW w:w="1170" w:type="dxa"/>
            <w:tcBorders>
              <w:top w:val="nil"/>
              <w:left w:val="nil"/>
              <w:bottom w:val="nil"/>
              <w:right w:val="nil"/>
            </w:tcBorders>
            <w:shd w:val="clear" w:color="auto" w:fill="auto"/>
            <w:noWrap/>
            <w:vAlign w:val="center"/>
          </w:tcPr>
          <w:p w14:paraId="479FE874" w14:textId="77777777" w:rsidR="00B362E8" w:rsidRPr="00B362E8" w:rsidRDefault="00B362E8" w:rsidP="00B362E8">
            <w:pPr>
              <w:jc w:val="center"/>
              <w:rPr>
                <w:rFonts w:eastAsia="Times New Roman"/>
                <w:b/>
                <w:bCs/>
                <w:color w:val="000000"/>
                <w:sz w:val="20"/>
                <w:szCs w:val="20"/>
              </w:rPr>
            </w:pPr>
          </w:p>
        </w:tc>
        <w:tc>
          <w:tcPr>
            <w:tcW w:w="628" w:type="dxa"/>
            <w:tcBorders>
              <w:top w:val="nil"/>
              <w:left w:val="nil"/>
              <w:bottom w:val="nil"/>
              <w:right w:val="nil"/>
            </w:tcBorders>
            <w:shd w:val="clear" w:color="auto" w:fill="auto"/>
            <w:noWrap/>
            <w:vAlign w:val="center"/>
          </w:tcPr>
          <w:p w14:paraId="5CA58720"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chr</w:t>
            </w:r>
          </w:p>
        </w:tc>
        <w:tc>
          <w:tcPr>
            <w:tcW w:w="1152" w:type="dxa"/>
            <w:tcBorders>
              <w:top w:val="nil"/>
              <w:left w:val="nil"/>
              <w:bottom w:val="nil"/>
              <w:right w:val="nil"/>
            </w:tcBorders>
            <w:shd w:val="clear" w:color="auto" w:fill="auto"/>
            <w:noWrap/>
            <w:vAlign w:val="center"/>
          </w:tcPr>
          <w:p w14:paraId="553DC06C" w14:textId="77777777" w:rsidR="00B362E8" w:rsidRPr="00B362E8" w:rsidRDefault="00B362E8" w:rsidP="00B362E8">
            <w:pPr>
              <w:jc w:val="center"/>
              <w:rPr>
                <w:rFonts w:eastAsia="Times New Roman"/>
                <w:color w:val="000000"/>
                <w:sz w:val="20"/>
                <w:szCs w:val="20"/>
              </w:rPr>
            </w:pPr>
          </w:p>
        </w:tc>
        <w:tc>
          <w:tcPr>
            <w:tcW w:w="1152" w:type="dxa"/>
            <w:tcBorders>
              <w:top w:val="nil"/>
              <w:left w:val="nil"/>
              <w:bottom w:val="nil"/>
              <w:right w:val="nil"/>
            </w:tcBorders>
            <w:shd w:val="clear" w:color="auto" w:fill="auto"/>
            <w:noWrap/>
            <w:vAlign w:val="center"/>
          </w:tcPr>
          <w:p w14:paraId="3D0BDB5B"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6D</w:t>
            </w:r>
          </w:p>
        </w:tc>
        <w:tc>
          <w:tcPr>
            <w:tcW w:w="1152" w:type="dxa"/>
            <w:tcBorders>
              <w:top w:val="nil"/>
              <w:left w:val="nil"/>
              <w:bottom w:val="nil"/>
              <w:right w:val="nil"/>
            </w:tcBorders>
            <w:shd w:val="clear" w:color="auto" w:fill="auto"/>
            <w:noWrap/>
            <w:vAlign w:val="center"/>
          </w:tcPr>
          <w:p w14:paraId="0AEB1006"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6D</w:t>
            </w:r>
          </w:p>
        </w:tc>
        <w:tc>
          <w:tcPr>
            <w:tcW w:w="1152" w:type="dxa"/>
            <w:tcBorders>
              <w:top w:val="nil"/>
              <w:left w:val="nil"/>
              <w:bottom w:val="nil"/>
              <w:right w:val="nil"/>
            </w:tcBorders>
            <w:shd w:val="clear" w:color="auto" w:fill="auto"/>
            <w:noWrap/>
            <w:vAlign w:val="center"/>
          </w:tcPr>
          <w:p w14:paraId="76D2611C"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6D</w:t>
            </w:r>
          </w:p>
        </w:tc>
        <w:tc>
          <w:tcPr>
            <w:tcW w:w="1152" w:type="dxa"/>
            <w:tcBorders>
              <w:top w:val="nil"/>
              <w:left w:val="nil"/>
              <w:bottom w:val="nil"/>
              <w:right w:val="nil"/>
            </w:tcBorders>
            <w:shd w:val="clear" w:color="auto" w:fill="auto"/>
            <w:noWrap/>
            <w:vAlign w:val="center"/>
          </w:tcPr>
          <w:p w14:paraId="7FE47271"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6D</w:t>
            </w:r>
          </w:p>
        </w:tc>
        <w:tc>
          <w:tcPr>
            <w:tcW w:w="1152" w:type="dxa"/>
            <w:tcBorders>
              <w:top w:val="nil"/>
              <w:left w:val="nil"/>
              <w:bottom w:val="nil"/>
              <w:right w:val="nil"/>
            </w:tcBorders>
            <w:shd w:val="clear" w:color="auto" w:fill="auto"/>
            <w:noWrap/>
            <w:vAlign w:val="center"/>
          </w:tcPr>
          <w:p w14:paraId="7A07623E"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6D</w:t>
            </w:r>
          </w:p>
        </w:tc>
        <w:tc>
          <w:tcPr>
            <w:tcW w:w="1152" w:type="dxa"/>
            <w:tcBorders>
              <w:top w:val="nil"/>
              <w:left w:val="nil"/>
              <w:bottom w:val="nil"/>
              <w:right w:val="nil"/>
            </w:tcBorders>
            <w:shd w:val="clear" w:color="auto" w:fill="auto"/>
            <w:noWrap/>
            <w:vAlign w:val="center"/>
          </w:tcPr>
          <w:p w14:paraId="0850D4D8"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6D</w:t>
            </w:r>
          </w:p>
        </w:tc>
        <w:tc>
          <w:tcPr>
            <w:tcW w:w="1152" w:type="dxa"/>
            <w:tcBorders>
              <w:top w:val="nil"/>
              <w:left w:val="nil"/>
              <w:bottom w:val="nil"/>
              <w:right w:val="nil"/>
            </w:tcBorders>
            <w:shd w:val="clear" w:color="auto" w:fill="auto"/>
            <w:noWrap/>
            <w:vAlign w:val="center"/>
          </w:tcPr>
          <w:p w14:paraId="200220BD"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6D</w:t>
            </w:r>
          </w:p>
        </w:tc>
      </w:tr>
      <w:tr w:rsidR="00B362E8" w:rsidRPr="00B362E8" w14:paraId="4C70BAF5" w14:textId="77777777">
        <w:trPr>
          <w:trHeight w:val="216"/>
        </w:trPr>
        <w:tc>
          <w:tcPr>
            <w:tcW w:w="1635" w:type="dxa"/>
            <w:tcBorders>
              <w:top w:val="nil"/>
              <w:left w:val="nil"/>
              <w:bottom w:val="nil"/>
              <w:right w:val="nil"/>
            </w:tcBorders>
            <w:shd w:val="clear" w:color="auto" w:fill="auto"/>
            <w:noWrap/>
            <w:vAlign w:val="center"/>
          </w:tcPr>
          <w:p w14:paraId="22D50224" w14:textId="77777777" w:rsidR="00B362E8" w:rsidRPr="00B362E8" w:rsidRDefault="00B362E8" w:rsidP="00B362E8">
            <w:pPr>
              <w:jc w:val="center"/>
              <w:rPr>
                <w:rFonts w:eastAsia="Times New Roman"/>
                <w:color w:val="000000"/>
                <w:sz w:val="20"/>
                <w:szCs w:val="20"/>
              </w:rPr>
            </w:pPr>
          </w:p>
        </w:tc>
        <w:tc>
          <w:tcPr>
            <w:tcW w:w="1170" w:type="dxa"/>
            <w:vMerge w:val="restart"/>
            <w:tcBorders>
              <w:top w:val="nil"/>
              <w:left w:val="nil"/>
              <w:bottom w:val="single" w:sz="8" w:space="0" w:color="000000"/>
              <w:right w:val="nil"/>
            </w:tcBorders>
            <w:shd w:val="clear" w:color="auto" w:fill="auto"/>
            <w:vAlign w:val="center"/>
          </w:tcPr>
          <w:p w14:paraId="60BFD686" w14:textId="77777777" w:rsidR="00B362E8" w:rsidRPr="00B362E8" w:rsidRDefault="00B362E8" w:rsidP="00B362E8">
            <w:pPr>
              <w:jc w:val="center"/>
              <w:rPr>
                <w:rFonts w:eastAsia="Times New Roman"/>
                <w:b/>
                <w:bCs/>
                <w:color w:val="000000"/>
                <w:sz w:val="20"/>
                <w:szCs w:val="20"/>
              </w:rPr>
            </w:pPr>
            <w:r w:rsidRPr="00B362E8">
              <w:rPr>
                <w:rFonts w:eastAsia="Times New Roman"/>
                <w:b/>
                <w:bCs/>
                <w:color w:val="000000"/>
                <w:sz w:val="20"/>
                <w:szCs w:val="20"/>
              </w:rPr>
              <w:t>Phenotype (R=1,S=0)</w:t>
            </w:r>
          </w:p>
        </w:tc>
        <w:tc>
          <w:tcPr>
            <w:tcW w:w="628" w:type="dxa"/>
            <w:tcBorders>
              <w:top w:val="nil"/>
              <w:left w:val="nil"/>
              <w:bottom w:val="nil"/>
              <w:right w:val="nil"/>
            </w:tcBorders>
            <w:shd w:val="clear" w:color="auto" w:fill="auto"/>
            <w:noWrap/>
            <w:vAlign w:val="center"/>
          </w:tcPr>
          <w:p w14:paraId="3A95BC67"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cM</w:t>
            </w:r>
          </w:p>
        </w:tc>
        <w:tc>
          <w:tcPr>
            <w:tcW w:w="1152" w:type="dxa"/>
            <w:tcBorders>
              <w:top w:val="nil"/>
              <w:left w:val="nil"/>
              <w:bottom w:val="nil"/>
              <w:right w:val="nil"/>
            </w:tcBorders>
            <w:shd w:val="clear" w:color="auto" w:fill="auto"/>
            <w:noWrap/>
            <w:vAlign w:val="center"/>
          </w:tcPr>
          <w:p w14:paraId="1D69A093"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18.20</w:t>
            </w:r>
          </w:p>
        </w:tc>
        <w:tc>
          <w:tcPr>
            <w:tcW w:w="1152" w:type="dxa"/>
            <w:tcBorders>
              <w:top w:val="nil"/>
              <w:left w:val="nil"/>
              <w:bottom w:val="nil"/>
              <w:right w:val="nil"/>
            </w:tcBorders>
            <w:shd w:val="clear" w:color="auto" w:fill="auto"/>
            <w:noWrap/>
            <w:vAlign w:val="center"/>
          </w:tcPr>
          <w:p w14:paraId="7841E31E"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23.84</w:t>
            </w:r>
          </w:p>
        </w:tc>
        <w:tc>
          <w:tcPr>
            <w:tcW w:w="1152" w:type="dxa"/>
            <w:tcBorders>
              <w:top w:val="nil"/>
              <w:left w:val="nil"/>
              <w:bottom w:val="nil"/>
              <w:right w:val="nil"/>
            </w:tcBorders>
            <w:shd w:val="clear" w:color="auto" w:fill="auto"/>
            <w:noWrap/>
            <w:vAlign w:val="center"/>
          </w:tcPr>
          <w:p w14:paraId="12B2ED30"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23.84</w:t>
            </w:r>
          </w:p>
        </w:tc>
        <w:tc>
          <w:tcPr>
            <w:tcW w:w="1152" w:type="dxa"/>
            <w:tcBorders>
              <w:top w:val="nil"/>
              <w:left w:val="nil"/>
              <w:bottom w:val="nil"/>
              <w:right w:val="nil"/>
            </w:tcBorders>
            <w:shd w:val="clear" w:color="auto" w:fill="auto"/>
            <w:noWrap/>
            <w:vAlign w:val="center"/>
          </w:tcPr>
          <w:p w14:paraId="75420481"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23.84</w:t>
            </w:r>
          </w:p>
        </w:tc>
        <w:tc>
          <w:tcPr>
            <w:tcW w:w="1152" w:type="dxa"/>
            <w:tcBorders>
              <w:top w:val="nil"/>
              <w:left w:val="nil"/>
              <w:bottom w:val="nil"/>
              <w:right w:val="nil"/>
            </w:tcBorders>
            <w:shd w:val="clear" w:color="auto" w:fill="auto"/>
            <w:noWrap/>
            <w:vAlign w:val="center"/>
          </w:tcPr>
          <w:p w14:paraId="00B3C04E"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24.77</w:t>
            </w:r>
          </w:p>
        </w:tc>
        <w:tc>
          <w:tcPr>
            <w:tcW w:w="1152" w:type="dxa"/>
            <w:tcBorders>
              <w:top w:val="nil"/>
              <w:left w:val="nil"/>
              <w:bottom w:val="nil"/>
              <w:right w:val="nil"/>
            </w:tcBorders>
            <w:shd w:val="clear" w:color="auto" w:fill="auto"/>
            <w:noWrap/>
            <w:vAlign w:val="center"/>
          </w:tcPr>
          <w:p w14:paraId="0AE51222"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24.77</w:t>
            </w:r>
          </w:p>
        </w:tc>
        <w:tc>
          <w:tcPr>
            <w:tcW w:w="1152" w:type="dxa"/>
            <w:tcBorders>
              <w:top w:val="nil"/>
              <w:left w:val="nil"/>
              <w:bottom w:val="nil"/>
              <w:right w:val="nil"/>
            </w:tcBorders>
            <w:shd w:val="clear" w:color="auto" w:fill="auto"/>
            <w:noWrap/>
            <w:vAlign w:val="center"/>
          </w:tcPr>
          <w:p w14:paraId="10F552C2"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24.77</w:t>
            </w:r>
          </w:p>
        </w:tc>
        <w:tc>
          <w:tcPr>
            <w:tcW w:w="1152" w:type="dxa"/>
            <w:tcBorders>
              <w:top w:val="nil"/>
              <w:left w:val="nil"/>
              <w:bottom w:val="nil"/>
              <w:right w:val="nil"/>
            </w:tcBorders>
            <w:shd w:val="clear" w:color="auto" w:fill="auto"/>
            <w:noWrap/>
            <w:vAlign w:val="center"/>
          </w:tcPr>
          <w:p w14:paraId="2E74A87E"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24.77</w:t>
            </w:r>
          </w:p>
        </w:tc>
      </w:tr>
      <w:tr w:rsidR="00B362E8" w:rsidRPr="00B362E8" w14:paraId="0C8BAFDC" w14:textId="77777777">
        <w:trPr>
          <w:trHeight w:val="216"/>
        </w:trPr>
        <w:tc>
          <w:tcPr>
            <w:tcW w:w="1635" w:type="dxa"/>
            <w:tcBorders>
              <w:top w:val="nil"/>
              <w:left w:val="nil"/>
              <w:bottom w:val="single" w:sz="8" w:space="0" w:color="auto"/>
              <w:right w:val="nil"/>
            </w:tcBorders>
            <w:shd w:val="clear" w:color="auto" w:fill="auto"/>
            <w:noWrap/>
            <w:vAlign w:val="center"/>
          </w:tcPr>
          <w:p w14:paraId="1BC12EA6" w14:textId="77777777" w:rsidR="00B362E8" w:rsidRPr="00B362E8" w:rsidRDefault="00B362E8" w:rsidP="00B362E8">
            <w:pPr>
              <w:jc w:val="center"/>
              <w:rPr>
                <w:rFonts w:eastAsia="Times New Roman"/>
                <w:b/>
                <w:bCs/>
                <w:color w:val="000000"/>
                <w:sz w:val="20"/>
                <w:szCs w:val="20"/>
              </w:rPr>
            </w:pPr>
            <w:r w:rsidRPr="00B362E8">
              <w:rPr>
                <w:rFonts w:eastAsia="Times New Roman"/>
                <w:b/>
                <w:bCs/>
                <w:color w:val="000000"/>
                <w:sz w:val="20"/>
                <w:szCs w:val="20"/>
              </w:rPr>
              <w:t>Sample ID</w:t>
            </w:r>
          </w:p>
        </w:tc>
        <w:tc>
          <w:tcPr>
            <w:tcW w:w="1170" w:type="dxa"/>
            <w:vMerge/>
            <w:tcBorders>
              <w:top w:val="nil"/>
              <w:left w:val="nil"/>
              <w:bottom w:val="single" w:sz="8" w:space="0" w:color="000000"/>
              <w:right w:val="nil"/>
            </w:tcBorders>
            <w:vAlign w:val="center"/>
          </w:tcPr>
          <w:p w14:paraId="5D2745CF" w14:textId="77777777" w:rsidR="00B362E8" w:rsidRPr="00B362E8" w:rsidRDefault="00B362E8" w:rsidP="00B362E8">
            <w:pPr>
              <w:rPr>
                <w:rFonts w:eastAsia="Times New Roman"/>
                <w:b/>
                <w:bCs/>
                <w:color w:val="000000"/>
                <w:sz w:val="20"/>
                <w:szCs w:val="20"/>
              </w:rPr>
            </w:pPr>
          </w:p>
        </w:tc>
        <w:tc>
          <w:tcPr>
            <w:tcW w:w="628" w:type="dxa"/>
            <w:tcBorders>
              <w:top w:val="nil"/>
              <w:left w:val="nil"/>
              <w:bottom w:val="single" w:sz="8" w:space="0" w:color="auto"/>
              <w:right w:val="nil"/>
            </w:tcBorders>
            <w:shd w:val="clear" w:color="auto" w:fill="auto"/>
            <w:noWrap/>
            <w:vAlign w:val="center"/>
          </w:tcPr>
          <w:p w14:paraId="46ADF62F"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LOD</w:t>
            </w:r>
          </w:p>
        </w:tc>
        <w:tc>
          <w:tcPr>
            <w:tcW w:w="1152" w:type="dxa"/>
            <w:tcBorders>
              <w:top w:val="nil"/>
              <w:left w:val="nil"/>
              <w:bottom w:val="single" w:sz="8" w:space="0" w:color="auto"/>
              <w:right w:val="nil"/>
            </w:tcBorders>
            <w:shd w:val="clear" w:color="auto" w:fill="auto"/>
            <w:noWrap/>
            <w:vAlign w:val="center"/>
          </w:tcPr>
          <w:p w14:paraId="1ACA36B4"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8.94</w:t>
            </w:r>
          </w:p>
        </w:tc>
        <w:tc>
          <w:tcPr>
            <w:tcW w:w="1152" w:type="dxa"/>
            <w:tcBorders>
              <w:top w:val="nil"/>
              <w:left w:val="nil"/>
              <w:bottom w:val="single" w:sz="8" w:space="0" w:color="auto"/>
              <w:right w:val="nil"/>
            </w:tcBorders>
            <w:shd w:val="clear" w:color="auto" w:fill="auto"/>
            <w:noWrap/>
            <w:vAlign w:val="center"/>
          </w:tcPr>
          <w:p w14:paraId="5AA151C2"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5.22</w:t>
            </w:r>
          </w:p>
        </w:tc>
        <w:tc>
          <w:tcPr>
            <w:tcW w:w="1152" w:type="dxa"/>
            <w:tcBorders>
              <w:top w:val="nil"/>
              <w:left w:val="nil"/>
              <w:bottom w:val="single" w:sz="8" w:space="0" w:color="auto"/>
              <w:right w:val="nil"/>
            </w:tcBorders>
            <w:shd w:val="clear" w:color="auto" w:fill="auto"/>
            <w:noWrap/>
            <w:vAlign w:val="center"/>
          </w:tcPr>
          <w:p w14:paraId="79CA6C6B"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5.22</w:t>
            </w:r>
          </w:p>
        </w:tc>
        <w:tc>
          <w:tcPr>
            <w:tcW w:w="1152" w:type="dxa"/>
            <w:tcBorders>
              <w:top w:val="nil"/>
              <w:left w:val="nil"/>
              <w:bottom w:val="single" w:sz="8" w:space="0" w:color="auto"/>
              <w:right w:val="nil"/>
            </w:tcBorders>
            <w:shd w:val="clear" w:color="auto" w:fill="auto"/>
            <w:noWrap/>
            <w:vAlign w:val="center"/>
          </w:tcPr>
          <w:p w14:paraId="65AE491E"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5.22</w:t>
            </w:r>
          </w:p>
        </w:tc>
        <w:tc>
          <w:tcPr>
            <w:tcW w:w="1152" w:type="dxa"/>
            <w:tcBorders>
              <w:top w:val="nil"/>
              <w:left w:val="nil"/>
              <w:bottom w:val="single" w:sz="8" w:space="0" w:color="auto"/>
              <w:right w:val="nil"/>
            </w:tcBorders>
            <w:shd w:val="clear" w:color="auto" w:fill="auto"/>
            <w:noWrap/>
            <w:vAlign w:val="center"/>
          </w:tcPr>
          <w:p w14:paraId="6A37F4AA"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4.70</w:t>
            </w:r>
          </w:p>
        </w:tc>
        <w:tc>
          <w:tcPr>
            <w:tcW w:w="1152" w:type="dxa"/>
            <w:tcBorders>
              <w:top w:val="nil"/>
              <w:left w:val="nil"/>
              <w:bottom w:val="single" w:sz="8" w:space="0" w:color="auto"/>
              <w:right w:val="nil"/>
            </w:tcBorders>
            <w:shd w:val="clear" w:color="auto" w:fill="auto"/>
            <w:noWrap/>
            <w:vAlign w:val="center"/>
          </w:tcPr>
          <w:p w14:paraId="7FB205C1"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4.70</w:t>
            </w:r>
          </w:p>
        </w:tc>
        <w:tc>
          <w:tcPr>
            <w:tcW w:w="1152" w:type="dxa"/>
            <w:tcBorders>
              <w:top w:val="nil"/>
              <w:left w:val="nil"/>
              <w:bottom w:val="single" w:sz="8" w:space="0" w:color="auto"/>
              <w:right w:val="nil"/>
            </w:tcBorders>
            <w:shd w:val="clear" w:color="auto" w:fill="auto"/>
            <w:noWrap/>
            <w:vAlign w:val="center"/>
          </w:tcPr>
          <w:p w14:paraId="6B93C1CF"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4.70</w:t>
            </w:r>
          </w:p>
        </w:tc>
        <w:tc>
          <w:tcPr>
            <w:tcW w:w="1152" w:type="dxa"/>
            <w:tcBorders>
              <w:top w:val="nil"/>
              <w:left w:val="nil"/>
              <w:bottom w:val="single" w:sz="8" w:space="0" w:color="auto"/>
              <w:right w:val="nil"/>
            </w:tcBorders>
            <w:shd w:val="clear" w:color="auto" w:fill="auto"/>
            <w:noWrap/>
            <w:vAlign w:val="center"/>
          </w:tcPr>
          <w:p w14:paraId="1E7F166A"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4.70</w:t>
            </w:r>
          </w:p>
        </w:tc>
      </w:tr>
      <w:tr w:rsidR="00B362E8" w:rsidRPr="00B362E8" w14:paraId="3258BF16" w14:textId="77777777">
        <w:trPr>
          <w:trHeight w:val="216"/>
        </w:trPr>
        <w:tc>
          <w:tcPr>
            <w:tcW w:w="1635" w:type="dxa"/>
            <w:tcBorders>
              <w:top w:val="nil"/>
              <w:left w:val="nil"/>
              <w:bottom w:val="nil"/>
              <w:right w:val="nil"/>
            </w:tcBorders>
            <w:shd w:val="clear" w:color="auto" w:fill="auto"/>
            <w:noWrap/>
            <w:vAlign w:val="center"/>
          </w:tcPr>
          <w:p w14:paraId="65E64C1C"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12XR140-2-1</w:t>
            </w:r>
          </w:p>
        </w:tc>
        <w:tc>
          <w:tcPr>
            <w:tcW w:w="1170" w:type="dxa"/>
            <w:tcBorders>
              <w:top w:val="nil"/>
              <w:left w:val="nil"/>
              <w:bottom w:val="nil"/>
              <w:right w:val="nil"/>
            </w:tcBorders>
            <w:shd w:val="clear" w:color="auto" w:fill="auto"/>
            <w:noWrap/>
            <w:vAlign w:val="center"/>
          </w:tcPr>
          <w:p w14:paraId="4F02A90F"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341C8AF4"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460B78B3"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41223E7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9C4755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0D55C78"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44962B3"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E5C5793"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79887A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198148A"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7FBCD635" w14:textId="77777777">
        <w:trPr>
          <w:trHeight w:val="216"/>
        </w:trPr>
        <w:tc>
          <w:tcPr>
            <w:tcW w:w="1635" w:type="dxa"/>
            <w:tcBorders>
              <w:top w:val="nil"/>
              <w:left w:val="nil"/>
              <w:bottom w:val="nil"/>
              <w:right w:val="nil"/>
            </w:tcBorders>
            <w:shd w:val="clear" w:color="auto" w:fill="auto"/>
            <w:noWrap/>
            <w:vAlign w:val="center"/>
          </w:tcPr>
          <w:p w14:paraId="11A77760"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12XR140-2-2</w:t>
            </w:r>
          </w:p>
        </w:tc>
        <w:tc>
          <w:tcPr>
            <w:tcW w:w="1170" w:type="dxa"/>
            <w:tcBorders>
              <w:top w:val="nil"/>
              <w:left w:val="nil"/>
              <w:bottom w:val="nil"/>
              <w:right w:val="nil"/>
            </w:tcBorders>
            <w:shd w:val="clear" w:color="auto" w:fill="auto"/>
            <w:noWrap/>
            <w:vAlign w:val="center"/>
          </w:tcPr>
          <w:p w14:paraId="609B632F"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4438DC96"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54735084"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6E4B29D"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EA528FE"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122910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623BECC"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45B637D"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10481E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4F896C4"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61552CEB" w14:textId="77777777">
        <w:trPr>
          <w:trHeight w:val="216"/>
        </w:trPr>
        <w:tc>
          <w:tcPr>
            <w:tcW w:w="1635" w:type="dxa"/>
            <w:tcBorders>
              <w:top w:val="nil"/>
              <w:left w:val="nil"/>
              <w:bottom w:val="nil"/>
              <w:right w:val="nil"/>
            </w:tcBorders>
            <w:shd w:val="clear" w:color="auto" w:fill="auto"/>
            <w:noWrap/>
            <w:vAlign w:val="center"/>
          </w:tcPr>
          <w:p w14:paraId="0A72BCF2"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12XR140-2-13</w:t>
            </w:r>
          </w:p>
        </w:tc>
        <w:tc>
          <w:tcPr>
            <w:tcW w:w="1170" w:type="dxa"/>
            <w:tcBorders>
              <w:top w:val="nil"/>
              <w:left w:val="nil"/>
              <w:bottom w:val="nil"/>
              <w:right w:val="nil"/>
            </w:tcBorders>
            <w:shd w:val="clear" w:color="auto" w:fill="auto"/>
            <w:noWrap/>
            <w:vAlign w:val="center"/>
          </w:tcPr>
          <w:p w14:paraId="6EC755F8"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703A04ED"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7CDBDF6C"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A171EA9"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3FFE695"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B3D838D"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1EC6C26"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5FDC2EC"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32BBEC3"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0420F63"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04FDE5A8" w14:textId="77777777">
        <w:trPr>
          <w:trHeight w:val="216"/>
        </w:trPr>
        <w:tc>
          <w:tcPr>
            <w:tcW w:w="1635" w:type="dxa"/>
            <w:tcBorders>
              <w:top w:val="nil"/>
              <w:left w:val="nil"/>
              <w:bottom w:val="nil"/>
              <w:right w:val="nil"/>
            </w:tcBorders>
            <w:shd w:val="clear" w:color="auto" w:fill="auto"/>
            <w:noWrap/>
            <w:vAlign w:val="center"/>
          </w:tcPr>
          <w:p w14:paraId="1BA9190D"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12XR147-1-1</w:t>
            </w:r>
          </w:p>
        </w:tc>
        <w:tc>
          <w:tcPr>
            <w:tcW w:w="1170" w:type="dxa"/>
            <w:tcBorders>
              <w:top w:val="nil"/>
              <w:left w:val="nil"/>
              <w:bottom w:val="nil"/>
              <w:right w:val="nil"/>
            </w:tcBorders>
            <w:shd w:val="clear" w:color="auto" w:fill="auto"/>
            <w:noWrap/>
            <w:vAlign w:val="center"/>
          </w:tcPr>
          <w:p w14:paraId="4132CDDB"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551024FF"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67682DB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2ADBE16"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E622336"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5EDCAED"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E8EA6C2"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1A0575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F42750D"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3913728"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5D1CED5F" w14:textId="77777777">
        <w:trPr>
          <w:trHeight w:val="216"/>
        </w:trPr>
        <w:tc>
          <w:tcPr>
            <w:tcW w:w="1635" w:type="dxa"/>
            <w:tcBorders>
              <w:top w:val="nil"/>
              <w:left w:val="nil"/>
              <w:bottom w:val="nil"/>
              <w:right w:val="nil"/>
            </w:tcBorders>
            <w:shd w:val="clear" w:color="auto" w:fill="auto"/>
            <w:noWrap/>
            <w:vAlign w:val="center"/>
          </w:tcPr>
          <w:p w14:paraId="1B6015A1"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12XR147-1-7</w:t>
            </w:r>
          </w:p>
        </w:tc>
        <w:tc>
          <w:tcPr>
            <w:tcW w:w="1170" w:type="dxa"/>
            <w:tcBorders>
              <w:top w:val="nil"/>
              <w:left w:val="nil"/>
              <w:bottom w:val="nil"/>
              <w:right w:val="nil"/>
            </w:tcBorders>
            <w:shd w:val="clear" w:color="auto" w:fill="auto"/>
            <w:noWrap/>
            <w:vAlign w:val="center"/>
          </w:tcPr>
          <w:p w14:paraId="502A92C9"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0C4E05EF"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28465E4B"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E9C2D2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87C0236"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86DA67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196E1D6"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4462D61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EBAFF74"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6E6BE3D"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r>
      <w:tr w:rsidR="00B362E8" w:rsidRPr="00B362E8" w14:paraId="51AFDB41" w14:textId="77777777">
        <w:trPr>
          <w:trHeight w:val="216"/>
        </w:trPr>
        <w:tc>
          <w:tcPr>
            <w:tcW w:w="1635" w:type="dxa"/>
            <w:tcBorders>
              <w:top w:val="nil"/>
              <w:left w:val="nil"/>
              <w:bottom w:val="nil"/>
              <w:right w:val="nil"/>
            </w:tcBorders>
            <w:shd w:val="clear" w:color="auto" w:fill="auto"/>
            <w:noWrap/>
            <w:vAlign w:val="center"/>
          </w:tcPr>
          <w:p w14:paraId="39CB2CBB"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12XR147-1-10</w:t>
            </w:r>
          </w:p>
        </w:tc>
        <w:tc>
          <w:tcPr>
            <w:tcW w:w="1170" w:type="dxa"/>
            <w:tcBorders>
              <w:top w:val="nil"/>
              <w:left w:val="nil"/>
              <w:bottom w:val="nil"/>
              <w:right w:val="nil"/>
            </w:tcBorders>
            <w:shd w:val="clear" w:color="auto" w:fill="auto"/>
            <w:noWrap/>
            <w:vAlign w:val="center"/>
          </w:tcPr>
          <w:p w14:paraId="427FC5E5"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3AD7B25E"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7FE28142"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F85BB43"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86DBD9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50F82A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F13317B"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E5E111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9C2EEFC"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auto" w:fill="auto"/>
            <w:noWrap/>
            <w:vAlign w:val="center"/>
          </w:tcPr>
          <w:p w14:paraId="0656F98A" w14:textId="77777777" w:rsidR="00B362E8" w:rsidRPr="00B362E8" w:rsidRDefault="00B362E8" w:rsidP="00B362E8">
            <w:pPr>
              <w:jc w:val="center"/>
              <w:rPr>
                <w:rFonts w:ascii="Calibri" w:eastAsia="Times New Roman" w:hAnsi="Calibri"/>
                <w:color w:val="000000"/>
                <w:sz w:val="20"/>
                <w:szCs w:val="20"/>
              </w:rPr>
            </w:pPr>
            <w:r w:rsidRPr="00B362E8">
              <w:rPr>
                <w:rFonts w:ascii="Calibri" w:eastAsia="Times New Roman" w:hAnsi="Calibri"/>
                <w:color w:val="000000"/>
                <w:sz w:val="20"/>
                <w:szCs w:val="20"/>
              </w:rPr>
              <w:t>NC</w:t>
            </w:r>
          </w:p>
        </w:tc>
      </w:tr>
      <w:tr w:rsidR="00B362E8" w:rsidRPr="00B362E8" w14:paraId="3305EF0D" w14:textId="77777777">
        <w:trPr>
          <w:trHeight w:val="216"/>
        </w:trPr>
        <w:tc>
          <w:tcPr>
            <w:tcW w:w="1635" w:type="dxa"/>
            <w:tcBorders>
              <w:top w:val="nil"/>
              <w:left w:val="nil"/>
              <w:bottom w:val="nil"/>
              <w:right w:val="nil"/>
            </w:tcBorders>
            <w:shd w:val="clear" w:color="auto" w:fill="auto"/>
            <w:noWrap/>
            <w:vAlign w:val="center"/>
          </w:tcPr>
          <w:p w14:paraId="627B2853"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12XR158-13-4</w:t>
            </w:r>
          </w:p>
        </w:tc>
        <w:tc>
          <w:tcPr>
            <w:tcW w:w="1170" w:type="dxa"/>
            <w:tcBorders>
              <w:top w:val="nil"/>
              <w:left w:val="nil"/>
              <w:bottom w:val="nil"/>
              <w:right w:val="nil"/>
            </w:tcBorders>
            <w:shd w:val="clear" w:color="auto" w:fill="auto"/>
            <w:noWrap/>
            <w:vAlign w:val="center"/>
          </w:tcPr>
          <w:p w14:paraId="29C6DE95"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4D55B938"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6CAF70EF"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218C67A1"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2270470F"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4862CD6F"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11700401"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11564454"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3587F334"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3B89DD92"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r>
      <w:tr w:rsidR="00B362E8" w:rsidRPr="00B362E8" w14:paraId="07D38500" w14:textId="77777777">
        <w:trPr>
          <w:trHeight w:val="216"/>
        </w:trPr>
        <w:tc>
          <w:tcPr>
            <w:tcW w:w="1635" w:type="dxa"/>
            <w:tcBorders>
              <w:top w:val="nil"/>
              <w:left w:val="nil"/>
              <w:bottom w:val="nil"/>
              <w:right w:val="nil"/>
            </w:tcBorders>
            <w:shd w:val="clear" w:color="auto" w:fill="auto"/>
            <w:noWrap/>
            <w:vAlign w:val="center"/>
          </w:tcPr>
          <w:p w14:paraId="05B0845E"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12XR158-13-8</w:t>
            </w:r>
          </w:p>
        </w:tc>
        <w:tc>
          <w:tcPr>
            <w:tcW w:w="1170" w:type="dxa"/>
            <w:tcBorders>
              <w:top w:val="nil"/>
              <w:left w:val="nil"/>
              <w:bottom w:val="nil"/>
              <w:right w:val="nil"/>
            </w:tcBorders>
            <w:shd w:val="clear" w:color="auto" w:fill="auto"/>
            <w:noWrap/>
            <w:vAlign w:val="center"/>
          </w:tcPr>
          <w:p w14:paraId="5FD2B7EE"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31E6FEA0"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05C31FD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9A8205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1EC8E48"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B1B253D"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B708122"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616C55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29ECD6B"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13B37AB"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4F2E21DA" w14:textId="77777777">
        <w:trPr>
          <w:trHeight w:val="216"/>
        </w:trPr>
        <w:tc>
          <w:tcPr>
            <w:tcW w:w="1635" w:type="dxa"/>
            <w:tcBorders>
              <w:top w:val="nil"/>
              <w:left w:val="nil"/>
              <w:bottom w:val="nil"/>
              <w:right w:val="nil"/>
            </w:tcBorders>
            <w:shd w:val="clear" w:color="auto" w:fill="auto"/>
            <w:noWrap/>
            <w:vAlign w:val="center"/>
          </w:tcPr>
          <w:p w14:paraId="58A1F770"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12XR158-13-10</w:t>
            </w:r>
          </w:p>
        </w:tc>
        <w:tc>
          <w:tcPr>
            <w:tcW w:w="1170" w:type="dxa"/>
            <w:tcBorders>
              <w:top w:val="nil"/>
              <w:left w:val="nil"/>
              <w:bottom w:val="nil"/>
              <w:right w:val="nil"/>
            </w:tcBorders>
            <w:shd w:val="clear" w:color="auto" w:fill="auto"/>
            <w:noWrap/>
            <w:vAlign w:val="center"/>
          </w:tcPr>
          <w:p w14:paraId="589E647E"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NA</w:t>
            </w:r>
          </w:p>
        </w:tc>
        <w:tc>
          <w:tcPr>
            <w:tcW w:w="628" w:type="dxa"/>
            <w:tcBorders>
              <w:top w:val="nil"/>
              <w:left w:val="nil"/>
              <w:bottom w:val="nil"/>
              <w:right w:val="nil"/>
            </w:tcBorders>
            <w:shd w:val="clear" w:color="auto" w:fill="auto"/>
            <w:noWrap/>
            <w:vAlign w:val="center"/>
          </w:tcPr>
          <w:p w14:paraId="4F8229B0"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4F861EB3"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754AA18"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60E383B"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A8FFD48"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0F4A8CB"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4FC5455"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F3BF985"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AE06FC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r>
      <w:tr w:rsidR="00B362E8" w:rsidRPr="00B362E8" w14:paraId="313ABE9F" w14:textId="77777777">
        <w:trPr>
          <w:trHeight w:val="216"/>
        </w:trPr>
        <w:tc>
          <w:tcPr>
            <w:tcW w:w="1635" w:type="dxa"/>
            <w:tcBorders>
              <w:top w:val="nil"/>
              <w:left w:val="nil"/>
              <w:bottom w:val="nil"/>
              <w:right w:val="nil"/>
            </w:tcBorders>
            <w:shd w:val="clear" w:color="auto" w:fill="auto"/>
            <w:noWrap/>
            <w:vAlign w:val="center"/>
          </w:tcPr>
          <w:p w14:paraId="37D5973D"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12XR158-13-16</w:t>
            </w:r>
          </w:p>
        </w:tc>
        <w:tc>
          <w:tcPr>
            <w:tcW w:w="1170" w:type="dxa"/>
            <w:tcBorders>
              <w:top w:val="nil"/>
              <w:left w:val="nil"/>
              <w:bottom w:val="nil"/>
              <w:right w:val="nil"/>
            </w:tcBorders>
            <w:shd w:val="clear" w:color="auto" w:fill="auto"/>
            <w:noWrap/>
            <w:vAlign w:val="center"/>
          </w:tcPr>
          <w:p w14:paraId="1817E058"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670659FF"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79B77728"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E632C7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DADEA03"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3F73693"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DF59C2B"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274CD46"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5F3E45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88C1627"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6EABAC52" w14:textId="77777777">
        <w:trPr>
          <w:trHeight w:val="216"/>
        </w:trPr>
        <w:tc>
          <w:tcPr>
            <w:tcW w:w="1635" w:type="dxa"/>
            <w:tcBorders>
              <w:top w:val="nil"/>
              <w:left w:val="nil"/>
              <w:bottom w:val="nil"/>
              <w:right w:val="nil"/>
            </w:tcBorders>
            <w:shd w:val="clear" w:color="auto" w:fill="auto"/>
            <w:noWrap/>
            <w:vAlign w:val="center"/>
          </w:tcPr>
          <w:p w14:paraId="35AF9555"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12XR158-14-5</w:t>
            </w:r>
          </w:p>
        </w:tc>
        <w:tc>
          <w:tcPr>
            <w:tcW w:w="1170" w:type="dxa"/>
            <w:tcBorders>
              <w:top w:val="nil"/>
              <w:left w:val="nil"/>
              <w:bottom w:val="nil"/>
              <w:right w:val="nil"/>
            </w:tcBorders>
            <w:shd w:val="clear" w:color="auto" w:fill="auto"/>
            <w:noWrap/>
            <w:vAlign w:val="center"/>
          </w:tcPr>
          <w:p w14:paraId="2C00A0DE"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NA</w:t>
            </w:r>
          </w:p>
        </w:tc>
        <w:tc>
          <w:tcPr>
            <w:tcW w:w="628" w:type="dxa"/>
            <w:tcBorders>
              <w:top w:val="nil"/>
              <w:left w:val="nil"/>
              <w:bottom w:val="nil"/>
              <w:right w:val="nil"/>
            </w:tcBorders>
            <w:shd w:val="clear" w:color="auto" w:fill="auto"/>
            <w:noWrap/>
            <w:vAlign w:val="center"/>
          </w:tcPr>
          <w:p w14:paraId="2F2826F6"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326B7BB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0750459"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434BC6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62B73E2"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C098A1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50401F5"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5CBC6E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5998C65"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r>
      <w:tr w:rsidR="00B362E8" w:rsidRPr="00B362E8" w14:paraId="3DE6777A" w14:textId="77777777">
        <w:trPr>
          <w:trHeight w:val="216"/>
        </w:trPr>
        <w:tc>
          <w:tcPr>
            <w:tcW w:w="1635" w:type="dxa"/>
            <w:tcBorders>
              <w:top w:val="nil"/>
              <w:left w:val="nil"/>
              <w:bottom w:val="nil"/>
              <w:right w:val="nil"/>
            </w:tcBorders>
            <w:shd w:val="clear" w:color="auto" w:fill="auto"/>
            <w:noWrap/>
            <w:vAlign w:val="center"/>
          </w:tcPr>
          <w:p w14:paraId="4AFEB761"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12XR158-14-9</w:t>
            </w:r>
          </w:p>
        </w:tc>
        <w:tc>
          <w:tcPr>
            <w:tcW w:w="1170" w:type="dxa"/>
            <w:tcBorders>
              <w:top w:val="nil"/>
              <w:left w:val="nil"/>
              <w:bottom w:val="nil"/>
              <w:right w:val="nil"/>
            </w:tcBorders>
            <w:shd w:val="clear" w:color="auto" w:fill="auto"/>
            <w:noWrap/>
            <w:vAlign w:val="center"/>
          </w:tcPr>
          <w:p w14:paraId="28CDEC2A"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7EE9DE9F"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6D0E7205"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E39182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4F61B258"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203A9B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191CF55"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1CBB63D"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F1B0B25"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B873AC5"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795A740D" w14:textId="77777777">
        <w:trPr>
          <w:trHeight w:val="216"/>
        </w:trPr>
        <w:tc>
          <w:tcPr>
            <w:tcW w:w="1635" w:type="dxa"/>
            <w:tcBorders>
              <w:top w:val="nil"/>
              <w:left w:val="nil"/>
              <w:bottom w:val="nil"/>
              <w:right w:val="nil"/>
            </w:tcBorders>
            <w:shd w:val="clear" w:color="auto" w:fill="auto"/>
            <w:noWrap/>
            <w:vAlign w:val="center"/>
          </w:tcPr>
          <w:p w14:paraId="4D8249FA"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12XR162-3-1</w:t>
            </w:r>
          </w:p>
        </w:tc>
        <w:tc>
          <w:tcPr>
            <w:tcW w:w="1170" w:type="dxa"/>
            <w:tcBorders>
              <w:top w:val="nil"/>
              <w:left w:val="nil"/>
              <w:bottom w:val="nil"/>
              <w:right w:val="nil"/>
            </w:tcBorders>
            <w:shd w:val="clear" w:color="auto" w:fill="auto"/>
            <w:noWrap/>
            <w:vAlign w:val="center"/>
          </w:tcPr>
          <w:p w14:paraId="1A5CE0AD"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7824130D"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1AFBE17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4C067DB5"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01167E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6CC49B6"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6348C75"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8FD26F8"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2CCAFFE"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1886A14"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64A3095B" w14:textId="77777777">
        <w:trPr>
          <w:trHeight w:val="216"/>
        </w:trPr>
        <w:tc>
          <w:tcPr>
            <w:tcW w:w="1635" w:type="dxa"/>
            <w:tcBorders>
              <w:top w:val="nil"/>
              <w:left w:val="nil"/>
              <w:bottom w:val="nil"/>
              <w:right w:val="nil"/>
            </w:tcBorders>
            <w:shd w:val="clear" w:color="auto" w:fill="auto"/>
            <w:noWrap/>
            <w:vAlign w:val="center"/>
          </w:tcPr>
          <w:p w14:paraId="1E23216B"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12XR164-4-3</w:t>
            </w:r>
          </w:p>
        </w:tc>
        <w:tc>
          <w:tcPr>
            <w:tcW w:w="1170" w:type="dxa"/>
            <w:tcBorders>
              <w:top w:val="nil"/>
              <w:left w:val="nil"/>
              <w:bottom w:val="nil"/>
              <w:right w:val="nil"/>
            </w:tcBorders>
            <w:shd w:val="clear" w:color="auto" w:fill="auto"/>
            <w:noWrap/>
            <w:vAlign w:val="center"/>
          </w:tcPr>
          <w:p w14:paraId="44C5C1BD"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71A64E84"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141F1C83"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895792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954888E"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B0797C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D57D37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4D57579D"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AC8F967"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B14B65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r>
      <w:tr w:rsidR="00B362E8" w:rsidRPr="00B362E8" w14:paraId="3DE46E4F" w14:textId="77777777">
        <w:trPr>
          <w:trHeight w:val="216"/>
        </w:trPr>
        <w:tc>
          <w:tcPr>
            <w:tcW w:w="1635" w:type="dxa"/>
            <w:tcBorders>
              <w:top w:val="nil"/>
              <w:left w:val="nil"/>
              <w:bottom w:val="nil"/>
              <w:right w:val="nil"/>
            </w:tcBorders>
            <w:shd w:val="clear" w:color="auto" w:fill="auto"/>
            <w:noWrap/>
            <w:vAlign w:val="center"/>
          </w:tcPr>
          <w:p w14:paraId="5DAAD048"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12XR168-5-2</w:t>
            </w:r>
          </w:p>
        </w:tc>
        <w:tc>
          <w:tcPr>
            <w:tcW w:w="1170" w:type="dxa"/>
            <w:tcBorders>
              <w:top w:val="nil"/>
              <w:left w:val="nil"/>
              <w:bottom w:val="nil"/>
              <w:right w:val="nil"/>
            </w:tcBorders>
            <w:shd w:val="clear" w:color="auto" w:fill="auto"/>
            <w:noWrap/>
            <w:vAlign w:val="center"/>
          </w:tcPr>
          <w:p w14:paraId="7D054D64"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4F770377"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23CCDC1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5248C3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622F6DC"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665459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62A97E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B11622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4EFAD6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9DC9247"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44D39D78" w14:textId="77777777">
        <w:trPr>
          <w:trHeight w:val="216"/>
        </w:trPr>
        <w:tc>
          <w:tcPr>
            <w:tcW w:w="1635" w:type="dxa"/>
            <w:tcBorders>
              <w:top w:val="nil"/>
              <w:left w:val="nil"/>
              <w:bottom w:val="nil"/>
              <w:right w:val="nil"/>
            </w:tcBorders>
            <w:shd w:val="clear" w:color="auto" w:fill="auto"/>
            <w:noWrap/>
            <w:vAlign w:val="center"/>
          </w:tcPr>
          <w:p w14:paraId="7F688F3B"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12XR168-5-7</w:t>
            </w:r>
          </w:p>
        </w:tc>
        <w:tc>
          <w:tcPr>
            <w:tcW w:w="1170" w:type="dxa"/>
            <w:tcBorders>
              <w:top w:val="nil"/>
              <w:left w:val="nil"/>
              <w:bottom w:val="nil"/>
              <w:right w:val="nil"/>
            </w:tcBorders>
            <w:shd w:val="clear" w:color="auto" w:fill="auto"/>
            <w:noWrap/>
            <w:vAlign w:val="center"/>
          </w:tcPr>
          <w:p w14:paraId="694BD606"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1D5E8D4E"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4F5FBD1B"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6E6917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668830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278D30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0459CA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996661D"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9D84504"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8DCAC87"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3CC1B9B0" w14:textId="77777777">
        <w:trPr>
          <w:trHeight w:val="216"/>
        </w:trPr>
        <w:tc>
          <w:tcPr>
            <w:tcW w:w="1635" w:type="dxa"/>
            <w:tcBorders>
              <w:top w:val="nil"/>
              <w:left w:val="nil"/>
              <w:bottom w:val="nil"/>
              <w:right w:val="nil"/>
            </w:tcBorders>
            <w:shd w:val="clear" w:color="auto" w:fill="auto"/>
            <w:noWrap/>
            <w:vAlign w:val="center"/>
          </w:tcPr>
          <w:p w14:paraId="054CEA20"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12XR169-1-1</w:t>
            </w:r>
          </w:p>
        </w:tc>
        <w:tc>
          <w:tcPr>
            <w:tcW w:w="1170" w:type="dxa"/>
            <w:tcBorders>
              <w:top w:val="nil"/>
              <w:left w:val="nil"/>
              <w:bottom w:val="nil"/>
              <w:right w:val="nil"/>
            </w:tcBorders>
            <w:shd w:val="clear" w:color="auto" w:fill="auto"/>
            <w:noWrap/>
            <w:vAlign w:val="center"/>
          </w:tcPr>
          <w:p w14:paraId="72BE85D2"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1220ABF9"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0A722B7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8FAADC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3E8951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CAB5963"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4490E4E2"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5A99B9B"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6C3333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98FCD3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r>
      <w:tr w:rsidR="00B362E8" w:rsidRPr="00B362E8" w14:paraId="48C712F5" w14:textId="77777777">
        <w:trPr>
          <w:trHeight w:val="216"/>
        </w:trPr>
        <w:tc>
          <w:tcPr>
            <w:tcW w:w="1635" w:type="dxa"/>
            <w:tcBorders>
              <w:top w:val="nil"/>
              <w:left w:val="nil"/>
              <w:bottom w:val="nil"/>
              <w:right w:val="nil"/>
            </w:tcBorders>
            <w:shd w:val="clear" w:color="auto" w:fill="auto"/>
            <w:noWrap/>
            <w:vAlign w:val="center"/>
          </w:tcPr>
          <w:p w14:paraId="6EFD5992"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12XR169-1-4</w:t>
            </w:r>
          </w:p>
        </w:tc>
        <w:tc>
          <w:tcPr>
            <w:tcW w:w="1170" w:type="dxa"/>
            <w:tcBorders>
              <w:top w:val="nil"/>
              <w:left w:val="nil"/>
              <w:bottom w:val="nil"/>
              <w:right w:val="nil"/>
            </w:tcBorders>
            <w:shd w:val="clear" w:color="auto" w:fill="auto"/>
            <w:noWrap/>
            <w:vAlign w:val="center"/>
          </w:tcPr>
          <w:p w14:paraId="08621E91"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373B6323"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7C5713F9"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3A624A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7D800FE"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4AAD536"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8C2304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CC35F26"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E260D99"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4E4636E"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6D34D121" w14:textId="77777777">
        <w:trPr>
          <w:trHeight w:val="216"/>
        </w:trPr>
        <w:tc>
          <w:tcPr>
            <w:tcW w:w="1635" w:type="dxa"/>
            <w:tcBorders>
              <w:top w:val="nil"/>
              <w:left w:val="nil"/>
              <w:bottom w:val="nil"/>
              <w:right w:val="nil"/>
            </w:tcBorders>
            <w:shd w:val="clear" w:color="auto" w:fill="auto"/>
            <w:noWrap/>
            <w:vAlign w:val="center"/>
          </w:tcPr>
          <w:p w14:paraId="182F09FD"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12XR169-11-9</w:t>
            </w:r>
          </w:p>
        </w:tc>
        <w:tc>
          <w:tcPr>
            <w:tcW w:w="1170" w:type="dxa"/>
            <w:tcBorders>
              <w:top w:val="nil"/>
              <w:left w:val="nil"/>
              <w:bottom w:val="nil"/>
              <w:right w:val="nil"/>
            </w:tcBorders>
            <w:shd w:val="clear" w:color="auto" w:fill="auto"/>
            <w:noWrap/>
            <w:vAlign w:val="center"/>
          </w:tcPr>
          <w:p w14:paraId="5F9EDF3D"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6CE70711"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76070432"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0638D719"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4DA080F8"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21808E5A"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5BE1C785"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7FB01553"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212F1374"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260A1E3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r>
      <w:tr w:rsidR="00B362E8" w:rsidRPr="00B362E8" w14:paraId="69815C0B" w14:textId="77777777">
        <w:trPr>
          <w:trHeight w:val="216"/>
        </w:trPr>
        <w:tc>
          <w:tcPr>
            <w:tcW w:w="1635" w:type="dxa"/>
            <w:tcBorders>
              <w:top w:val="nil"/>
              <w:left w:val="nil"/>
              <w:bottom w:val="nil"/>
              <w:right w:val="nil"/>
            </w:tcBorders>
            <w:shd w:val="clear" w:color="auto" w:fill="auto"/>
            <w:noWrap/>
            <w:vAlign w:val="center"/>
          </w:tcPr>
          <w:p w14:paraId="1E47D9F3"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12XR169-13-2</w:t>
            </w:r>
          </w:p>
        </w:tc>
        <w:tc>
          <w:tcPr>
            <w:tcW w:w="1170" w:type="dxa"/>
            <w:tcBorders>
              <w:top w:val="nil"/>
              <w:left w:val="nil"/>
              <w:bottom w:val="nil"/>
              <w:right w:val="nil"/>
            </w:tcBorders>
            <w:shd w:val="clear" w:color="auto" w:fill="auto"/>
            <w:noWrap/>
            <w:vAlign w:val="center"/>
          </w:tcPr>
          <w:p w14:paraId="4580F59A"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7F5AE2DE"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5CBE5B4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DBFA927"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CC8FD29"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5A4C605"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D4D632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4CE228A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auto" w:fill="auto"/>
            <w:noWrap/>
            <w:vAlign w:val="center"/>
          </w:tcPr>
          <w:p w14:paraId="1B3FA71B" w14:textId="77777777" w:rsidR="00B362E8" w:rsidRPr="00B362E8" w:rsidRDefault="00B362E8" w:rsidP="00B362E8">
            <w:pPr>
              <w:jc w:val="center"/>
              <w:rPr>
                <w:rFonts w:ascii="Calibri" w:eastAsia="Times New Roman" w:hAnsi="Calibri"/>
                <w:color w:val="000000"/>
                <w:sz w:val="20"/>
                <w:szCs w:val="20"/>
              </w:rPr>
            </w:pPr>
            <w:r w:rsidRPr="00B362E8">
              <w:rPr>
                <w:rFonts w:ascii="Calibri" w:eastAsia="Times New Roman" w:hAnsi="Calibri"/>
                <w:color w:val="000000"/>
                <w:sz w:val="20"/>
                <w:szCs w:val="20"/>
              </w:rPr>
              <w:t>NC</w:t>
            </w:r>
          </w:p>
        </w:tc>
        <w:tc>
          <w:tcPr>
            <w:tcW w:w="1152" w:type="dxa"/>
            <w:tcBorders>
              <w:top w:val="nil"/>
              <w:left w:val="nil"/>
              <w:bottom w:val="nil"/>
              <w:right w:val="nil"/>
            </w:tcBorders>
            <w:shd w:val="clear" w:color="000000" w:fill="D9D9D9"/>
            <w:noWrap/>
            <w:vAlign w:val="center"/>
          </w:tcPr>
          <w:p w14:paraId="73FA6F01"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4273C1DB" w14:textId="77777777">
        <w:trPr>
          <w:trHeight w:val="216"/>
        </w:trPr>
        <w:tc>
          <w:tcPr>
            <w:tcW w:w="1635" w:type="dxa"/>
            <w:tcBorders>
              <w:top w:val="nil"/>
              <w:left w:val="nil"/>
              <w:bottom w:val="nil"/>
              <w:right w:val="nil"/>
            </w:tcBorders>
            <w:shd w:val="clear" w:color="auto" w:fill="auto"/>
            <w:noWrap/>
            <w:vAlign w:val="center"/>
          </w:tcPr>
          <w:p w14:paraId="22B4F461"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12XR169-13-5</w:t>
            </w:r>
          </w:p>
        </w:tc>
        <w:tc>
          <w:tcPr>
            <w:tcW w:w="1170" w:type="dxa"/>
            <w:tcBorders>
              <w:top w:val="nil"/>
              <w:left w:val="nil"/>
              <w:bottom w:val="nil"/>
              <w:right w:val="nil"/>
            </w:tcBorders>
            <w:shd w:val="clear" w:color="auto" w:fill="auto"/>
            <w:noWrap/>
            <w:vAlign w:val="center"/>
          </w:tcPr>
          <w:p w14:paraId="130FF3AD"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6603DD6E"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3D52BDE5"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2A4BDA7A"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3B093D75"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6C8781C0"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25899132"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993FB1D"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D155A1C"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272E9E18"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r>
      <w:tr w:rsidR="00B362E8" w:rsidRPr="00B362E8" w14:paraId="6D4B4647" w14:textId="77777777">
        <w:trPr>
          <w:trHeight w:val="216"/>
        </w:trPr>
        <w:tc>
          <w:tcPr>
            <w:tcW w:w="1635" w:type="dxa"/>
            <w:tcBorders>
              <w:top w:val="nil"/>
              <w:left w:val="nil"/>
              <w:bottom w:val="nil"/>
              <w:right w:val="nil"/>
            </w:tcBorders>
            <w:shd w:val="clear" w:color="auto" w:fill="auto"/>
            <w:noWrap/>
            <w:vAlign w:val="center"/>
          </w:tcPr>
          <w:p w14:paraId="6DE0BECE"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12XR169-13-8</w:t>
            </w:r>
          </w:p>
        </w:tc>
        <w:tc>
          <w:tcPr>
            <w:tcW w:w="1170" w:type="dxa"/>
            <w:tcBorders>
              <w:top w:val="nil"/>
              <w:left w:val="nil"/>
              <w:bottom w:val="nil"/>
              <w:right w:val="nil"/>
            </w:tcBorders>
            <w:shd w:val="clear" w:color="auto" w:fill="auto"/>
            <w:noWrap/>
            <w:vAlign w:val="center"/>
          </w:tcPr>
          <w:p w14:paraId="6204D347"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6E2A411A"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66107B6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15A18AC"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8714F8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4E05E8F4"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3C6C7D5"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BED2580"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3C4614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FD519CB"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r>
      <w:tr w:rsidR="00B362E8" w:rsidRPr="00B362E8" w14:paraId="07D568A0" w14:textId="77777777">
        <w:trPr>
          <w:trHeight w:val="216"/>
        </w:trPr>
        <w:tc>
          <w:tcPr>
            <w:tcW w:w="1635" w:type="dxa"/>
            <w:tcBorders>
              <w:top w:val="nil"/>
              <w:left w:val="nil"/>
              <w:bottom w:val="nil"/>
              <w:right w:val="nil"/>
            </w:tcBorders>
            <w:shd w:val="clear" w:color="auto" w:fill="auto"/>
            <w:noWrap/>
            <w:vAlign w:val="center"/>
          </w:tcPr>
          <w:p w14:paraId="7BD40135"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12XR169-13-12</w:t>
            </w:r>
          </w:p>
        </w:tc>
        <w:tc>
          <w:tcPr>
            <w:tcW w:w="1170" w:type="dxa"/>
            <w:tcBorders>
              <w:top w:val="nil"/>
              <w:left w:val="nil"/>
              <w:bottom w:val="nil"/>
              <w:right w:val="nil"/>
            </w:tcBorders>
            <w:shd w:val="clear" w:color="auto" w:fill="auto"/>
            <w:noWrap/>
            <w:vAlign w:val="center"/>
          </w:tcPr>
          <w:p w14:paraId="0F3F525B"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0B472987"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4410E9EC"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7EAE052"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8AC7E9B"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3C81F1D3"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60270C9C"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51B9829"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EA92E6B"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B668A53"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56CFA5AE" w14:textId="77777777">
        <w:trPr>
          <w:trHeight w:val="216"/>
        </w:trPr>
        <w:tc>
          <w:tcPr>
            <w:tcW w:w="1635" w:type="dxa"/>
            <w:tcBorders>
              <w:top w:val="nil"/>
              <w:left w:val="nil"/>
              <w:bottom w:val="nil"/>
              <w:right w:val="nil"/>
            </w:tcBorders>
            <w:shd w:val="clear" w:color="auto" w:fill="auto"/>
            <w:noWrap/>
            <w:vAlign w:val="center"/>
          </w:tcPr>
          <w:p w14:paraId="211B66C4"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RB07</w:t>
            </w:r>
          </w:p>
        </w:tc>
        <w:tc>
          <w:tcPr>
            <w:tcW w:w="1170" w:type="dxa"/>
            <w:tcBorders>
              <w:top w:val="nil"/>
              <w:left w:val="nil"/>
              <w:bottom w:val="nil"/>
              <w:right w:val="nil"/>
            </w:tcBorders>
            <w:shd w:val="clear" w:color="auto" w:fill="auto"/>
            <w:noWrap/>
            <w:vAlign w:val="center"/>
          </w:tcPr>
          <w:p w14:paraId="3342403A"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0</w:t>
            </w:r>
          </w:p>
        </w:tc>
        <w:tc>
          <w:tcPr>
            <w:tcW w:w="628" w:type="dxa"/>
            <w:tcBorders>
              <w:top w:val="nil"/>
              <w:left w:val="nil"/>
              <w:bottom w:val="nil"/>
              <w:right w:val="nil"/>
            </w:tcBorders>
            <w:shd w:val="clear" w:color="auto" w:fill="auto"/>
            <w:noWrap/>
            <w:vAlign w:val="center"/>
          </w:tcPr>
          <w:p w14:paraId="0FA6AE71"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087ECF77"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03E9B45E"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37B92D1A"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560405B3"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735B9A43"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C39EE4F"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5780AD0"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1943BDA8"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r>
      <w:tr w:rsidR="00B362E8" w:rsidRPr="00B362E8" w14:paraId="41170717" w14:textId="77777777">
        <w:trPr>
          <w:trHeight w:val="216"/>
        </w:trPr>
        <w:tc>
          <w:tcPr>
            <w:tcW w:w="1635" w:type="dxa"/>
            <w:tcBorders>
              <w:top w:val="nil"/>
              <w:left w:val="nil"/>
              <w:bottom w:val="nil"/>
              <w:right w:val="nil"/>
            </w:tcBorders>
            <w:shd w:val="clear" w:color="auto" w:fill="auto"/>
            <w:noWrap/>
            <w:vAlign w:val="center"/>
          </w:tcPr>
          <w:p w14:paraId="7713E145"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Faller</w:t>
            </w:r>
          </w:p>
        </w:tc>
        <w:tc>
          <w:tcPr>
            <w:tcW w:w="1170" w:type="dxa"/>
            <w:tcBorders>
              <w:top w:val="nil"/>
              <w:left w:val="nil"/>
              <w:bottom w:val="nil"/>
              <w:right w:val="nil"/>
            </w:tcBorders>
            <w:shd w:val="clear" w:color="auto" w:fill="auto"/>
            <w:noWrap/>
            <w:vAlign w:val="center"/>
          </w:tcPr>
          <w:p w14:paraId="50B604D5"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0</w:t>
            </w:r>
          </w:p>
        </w:tc>
        <w:tc>
          <w:tcPr>
            <w:tcW w:w="628" w:type="dxa"/>
            <w:tcBorders>
              <w:top w:val="nil"/>
              <w:left w:val="nil"/>
              <w:bottom w:val="nil"/>
              <w:right w:val="nil"/>
            </w:tcBorders>
            <w:shd w:val="clear" w:color="auto" w:fill="auto"/>
            <w:noWrap/>
            <w:vAlign w:val="center"/>
          </w:tcPr>
          <w:p w14:paraId="71E44774"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5D961271"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614E6911"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1821A039"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5D0C6586"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3F9FB613"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6D18BC0F"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68F37E63" w14:textId="77777777" w:rsidR="00B362E8" w:rsidRPr="00B362E8" w:rsidRDefault="00B362E8" w:rsidP="00B362E8">
            <w:pPr>
              <w:jc w:val="center"/>
              <w:rPr>
                <w:rFonts w:ascii="Calibri" w:eastAsia="Times New Roman" w:hAnsi="Calibri"/>
                <w:color w:val="0000FF"/>
                <w:sz w:val="20"/>
                <w:szCs w:val="20"/>
              </w:rPr>
            </w:pPr>
            <w:r w:rsidRPr="00B362E8">
              <w:rPr>
                <w:rFonts w:ascii="Calibri" w:eastAsia="Times New Roman" w:hAnsi="Calibri"/>
                <w:color w:val="0000FF"/>
                <w:sz w:val="20"/>
                <w:szCs w:val="20"/>
              </w:rPr>
              <w:t>AA</w:t>
            </w:r>
          </w:p>
        </w:tc>
        <w:tc>
          <w:tcPr>
            <w:tcW w:w="1152" w:type="dxa"/>
            <w:tcBorders>
              <w:top w:val="nil"/>
              <w:left w:val="nil"/>
              <w:bottom w:val="nil"/>
              <w:right w:val="nil"/>
            </w:tcBorders>
            <w:shd w:val="clear" w:color="000000" w:fill="D9D9D9"/>
            <w:noWrap/>
            <w:vAlign w:val="center"/>
          </w:tcPr>
          <w:p w14:paraId="60448E61"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r>
      <w:tr w:rsidR="00B362E8" w:rsidRPr="00B362E8" w14:paraId="0DA9D4F9" w14:textId="77777777">
        <w:trPr>
          <w:trHeight w:val="216"/>
        </w:trPr>
        <w:tc>
          <w:tcPr>
            <w:tcW w:w="1635" w:type="dxa"/>
            <w:tcBorders>
              <w:top w:val="nil"/>
              <w:left w:val="nil"/>
              <w:bottom w:val="nil"/>
              <w:right w:val="nil"/>
            </w:tcBorders>
            <w:shd w:val="clear" w:color="auto" w:fill="auto"/>
            <w:noWrap/>
            <w:vAlign w:val="center"/>
          </w:tcPr>
          <w:p w14:paraId="2B77CDC1"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PI 410954</w:t>
            </w:r>
          </w:p>
        </w:tc>
        <w:tc>
          <w:tcPr>
            <w:tcW w:w="1170" w:type="dxa"/>
            <w:tcBorders>
              <w:top w:val="nil"/>
              <w:left w:val="nil"/>
              <w:bottom w:val="nil"/>
              <w:right w:val="nil"/>
            </w:tcBorders>
            <w:shd w:val="clear" w:color="auto" w:fill="auto"/>
            <w:noWrap/>
            <w:vAlign w:val="center"/>
          </w:tcPr>
          <w:p w14:paraId="2E1D3B22" w14:textId="77777777" w:rsidR="00B362E8" w:rsidRPr="00B362E8" w:rsidRDefault="00B362E8" w:rsidP="00B362E8">
            <w:pPr>
              <w:jc w:val="center"/>
              <w:rPr>
                <w:rFonts w:eastAsia="Times New Roman"/>
                <w:color w:val="000000"/>
                <w:sz w:val="20"/>
                <w:szCs w:val="20"/>
              </w:rPr>
            </w:pPr>
            <w:r w:rsidRPr="00B362E8">
              <w:rPr>
                <w:rFonts w:eastAsia="Times New Roman"/>
                <w:color w:val="000000"/>
                <w:sz w:val="20"/>
                <w:szCs w:val="20"/>
              </w:rPr>
              <w:t>1</w:t>
            </w:r>
          </w:p>
        </w:tc>
        <w:tc>
          <w:tcPr>
            <w:tcW w:w="628" w:type="dxa"/>
            <w:tcBorders>
              <w:top w:val="nil"/>
              <w:left w:val="nil"/>
              <w:bottom w:val="nil"/>
              <w:right w:val="nil"/>
            </w:tcBorders>
            <w:shd w:val="clear" w:color="auto" w:fill="auto"/>
            <w:noWrap/>
            <w:vAlign w:val="center"/>
          </w:tcPr>
          <w:p w14:paraId="32724EE9" w14:textId="77777777" w:rsidR="00B362E8" w:rsidRPr="00B362E8" w:rsidRDefault="00B362E8" w:rsidP="00B362E8">
            <w:pPr>
              <w:jc w:val="center"/>
              <w:rPr>
                <w:rFonts w:ascii="Calibri" w:eastAsia="Times New Roman" w:hAnsi="Calibri"/>
                <w:color w:val="000000"/>
              </w:rPr>
            </w:pPr>
          </w:p>
        </w:tc>
        <w:tc>
          <w:tcPr>
            <w:tcW w:w="1152" w:type="dxa"/>
            <w:tcBorders>
              <w:top w:val="nil"/>
              <w:left w:val="nil"/>
              <w:bottom w:val="nil"/>
              <w:right w:val="nil"/>
            </w:tcBorders>
            <w:shd w:val="clear" w:color="000000" w:fill="D9D9D9"/>
            <w:noWrap/>
            <w:vAlign w:val="center"/>
          </w:tcPr>
          <w:p w14:paraId="664A0607"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40D61C06"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70FDF814"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5A2318AA"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0F762646"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42A71037"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1E25DE15"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c>
          <w:tcPr>
            <w:tcW w:w="1152" w:type="dxa"/>
            <w:tcBorders>
              <w:top w:val="nil"/>
              <w:left w:val="nil"/>
              <w:bottom w:val="nil"/>
              <w:right w:val="nil"/>
            </w:tcBorders>
            <w:shd w:val="clear" w:color="000000" w:fill="D9D9D9"/>
            <w:noWrap/>
            <w:vAlign w:val="center"/>
          </w:tcPr>
          <w:p w14:paraId="2DC585C6" w14:textId="77777777" w:rsidR="00B362E8" w:rsidRPr="00B362E8" w:rsidRDefault="00B362E8" w:rsidP="00B362E8">
            <w:pPr>
              <w:jc w:val="center"/>
              <w:rPr>
                <w:rFonts w:ascii="Calibri" w:eastAsia="Times New Roman" w:hAnsi="Calibri"/>
                <w:color w:val="FF0000"/>
                <w:sz w:val="20"/>
                <w:szCs w:val="20"/>
              </w:rPr>
            </w:pPr>
            <w:r w:rsidRPr="00B362E8">
              <w:rPr>
                <w:rFonts w:ascii="Calibri" w:eastAsia="Times New Roman" w:hAnsi="Calibri"/>
                <w:color w:val="FF0000"/>
                <w:sz w:val="20"/>
                <w:szCs w:val="20"/>
              </w:rPr>
              <w:t>BB</w:t>
            </w:r>
          </w:p>
        </w:tc>
      </w:tr>
    </w:tbl>
    <w:p w14:paraId="475C1858" w14:textId="77777777" w:rsidR="00B362E8" w:rsidRPr="00B362E8" w:rsidRDefault="00B362E8" w:rsidP="009F715E"/>
    <w:p w14:paraId="331EB12D" w14:textId="77777777" w:rsidR="008624B9" w:rsidRDefault="008624B9" w:rsidP="00377328">
      <w:r>
        <w:rPr>
          <w:b/>
        </w:rPr>
        <w:t xml:space="preserve">Table </w:t>
      </w:r>
      <w:commentRangeStart w:id="159"/>
      <w:r>
        <w:rPr>
          <w:b/>
        </w:rPr>
        <w:t>10</w:t>
      </w:r>
      <w:commentRangeEnd w:id="159"/>
      <w:r w:rsidR="00495FCD">
        <w:rPr>
          <w:rStyle w:val="CommentReference"/>
          <w:vanish/>
        </w:rPr>
        <w:commentReference w:id="159"/>
      </w:r>
      <w:r>
        <w:rPr>
          <w:b/>
        </w:rPr>
        <w:t>.</w:t>
      </w:r>
      <w:r>
        <w:t xml:space="preserve"> Genotypes of non-</w:t>
      </w:r>
      <w:r>
        <w:rPr>
          <w:i/>
        </w:rPr>
        <w:t>Sr24</w:t>
      </w:r>
      <w:r>
        <w:t xml:space="preserve"> resistant DH lines and parents at significant (</w:t>
      </w:r>
      <w:r>
        <w:rPr>
          <w:i/>
        </w:rPr>
        <w:t xml:space="preserve">P </w:t>
      </w:r>
      <w:r>
        <w:t>&lt; 0.05), polymorphic SNPs (corrected phenos)</w:t>
      </w:r>
    </w:p>
    <w:p w14:paraId="3B7FD095" w14:textId="77777777" w:rsidR="008624B9" w:rsidRDefault="008624B9" w:rsidP="00377328"/>
    <w:tbl>
      <w:tblPr>
        <w:tblW w:w="12161" w:type="dxa"/>
        <w:tblInd w:w="93" w:type="dxa"/>
        <w:tblLayout w:type="fixed"/>
        <w:tblLook w:val="04A0" w:firstRow="1" w:lastRow="0" w:firstColumn="1" w:lastColumn="0" w:noHBand="0" w:noVBand="1"/>
      </w:tblPr>
      <w:tblGrid>
        <w:gridCol w:w="1657"/>
        <w:gridCol w:w="1250"/>
        <w:gridCol w:w="674"/>
        <w:gridCol w:w="754"/>
        <w:gridCol w:w="990"/>
        <w:gridCol w:w="990"/>
        <w:gridCol w:w="988"/>
        <w:gridCol w:w="992"/>
        <w:gridCol w:w="804"/>
        <w:gridCol w:w="1082"/>
        <w:gridCol w:w="994"/>
        <w:gridCol w:w="986"/>
      </w:tblGrid>
      <w:tr w:rsidR="008624B9" w:rsidRPr="008624B9" w14:paraId="05DBE69E" w14:textId="77777777">
        <w:trPr>
          <w:trHeight w:val="720"/>
        </w:trPr>
        <w:tc>
          <w:tcPr>
            <w:tcW w:w="1657" w:type="dxa"/>
            <w:tcBorders>
              <w:top w:val="nil"/>
              <w:left w:val="nil"/>
              <w:bottom w:val="nil"/>
              <w:right w:val="nil"/>
            </w:tcBorders>
            <w:shd w:val="clear" w:color="auto" w:fill="auto"/>
            <w:noWrap/>
            <w:vAlign w:val="center"/>
          </w:tcPr>
          <w:p w14:paraId="3171B7AD" w14:textId="77777777" w:rsidR="008624B9" w:rsidRPr="008624B9" w:rsidRDefault="008624B9" w:rsidP="008624B9">
            <w:pPr>
              <w:jc w:val="center"/>
              <w:rPr>
                <w:rFonts w:eastAsia="Times New Roman"/>
                <w:b/>
                <w:bCs/>
                <w:color w:val="000000"/>
                <w:sz w:val="20"/>
                <w:szCs w:val="20"/>
              </w:rPr>
            </w:pPr>
          </w:p>
        </w:tc>
        <w:tc>
          <w:tcPr>
            <w:tcW w:w="1250" w:type="dxa"/>
            <w:tcBorders>
              <w:top w:val="nil"/>
              <w:left w:val="nil"/>
              <w:bottom w:val="nil"/>
              <w:right w:val="nil"/>
            </w:tcBorders>
            <w:shd w:val="clear" w:color="auto" w:fill="auto"/>
            <w:noWrap/>
            <w:vAlign w:val="center"/>
          </w:tcPr>
          <w:p w14:paraId="72A02FA0" w14:textId="77777777" w:rsidR="008624B9" w:rsidRPr="008624B9" w:rsidRDefault="008624B9" w:rsidP="008624B9">
            <w:pPr>
              <w:jc w:val="center"/>
              <w:rPr>
                <w:rFonts w:eastAsia="Times New Roman"/>
                <w:b/>
                <w:bCs/>
                <w:color w:val="000000"/>
                <w:sz w:val="20"/>
                <w:szCs w:val="20"/>
              </w:rPr>
            </w:pPr>
          </w:p>
        </w:tc>
        <w:tc>
          <w:tcPr>
            <w:tcW w:w="674" w:type="dxa"/>
            <w:tcBorders>
              <w:top w:val="nil"/>
              <w:left w:val="nil"/>
              <w:bottom w:val="nil"/>
              <w:right w:val="nil"/>
            </w:tcBorders>
            <w:shd w:val="clear" w:color="auto" w:fill="auto"/>
            <w:noWrap/>
            <w:vAlign w:val="bottom"/>
          </w:tcPr>
          <w:p w14:paraId="06500DC8"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SNP</w:t>
            </w:r>
          </w:p>
        </w:tc>
        <w:tc>
          <w:tcPr>
            <w:tcW w:w="754" w:type="dxa"/>
            <w:tcBorders>
              <w:top w:val="nil"/>
              <w:left w:val="nil"/>
              <w:bottom w:val="nil"/>
              <w:right w:val="nil"/>
            </w:tcBorders>
            <w:shd w:val="clear" w:color="auto" w:fill="auto"/>
            <w:vAlign w:val="bottom"/>
          </w:tcPr>
          <w:p w14:paraId="482D607C"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IACX9471</w:t>
            </w:r>
          </w:p>
        </w:tc>
        <w:tc>
          <w:tcPr>
            <w:tcW w:w="990" w:type="dxa"/>
            <w:tcBorders>
              <w:top w:val="nil"/>
              <w:left w:val="nil"/>
              <w:bottom w:val="nil"/>
              <w:right w:val="nil"/>
            </w:tcBorders>
            <w:shd w:val="clear" w:color="auto" w:fill="auto"/>
            <w:vAlign w:val="bottom"/>
          </w:tcPr>
          <w:p w14:paraId="0FDB630B"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BS00021983_51</w:t>
            </w:r>
          </w:p>
        </w:tc>
        <w:tc>
          <w:tcPr>
            <w:tcW w:w="990" w:type="dxa"/>
            <w:tcBorders>
              <w:top w:val="nil"/>
              <w:left w:val="nil"/>
              <w:bottom w:val="nil"/>
              <w:right w:val="nil"/>
            </w:tcBorders>
            <w:shd w:val="clear" w:color="auto" w:fill="auto"/>
            <w:vAlign w:val="bottom"/>
          </w:tcPr>
          <w:p w14:paraId="6E736958"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Ra_c42576_780</w:t>
            </w:r>
          </w:p>
        </w:tc>
        <w:tc>
          <w:tcPr>
            <w:tcW w:w="988" w:type="dxa"/>
            <w:tcBorders>
              <w:top w:val="nil"/>
              <w:left w:val="nil"/>
              <w:bottom w:val="nil"/>
              <w:right w:val="nil"/>
            </w:tcBorders>
            <w:shd w:val="clear" w:color="auto" w:fill="auto"/>
            <w:vAlign w:val="bottom"/>
          </w:tcPr>
          <w:p w14:paraId="5C9D58B1"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BS00022523_51</w:t>
            </w:r>
          </w:p>
        </w:tc>
        <w:tc>
          <w:tcPr>
            <w:tcW w:w="992" w:type="dxa"/>
            <w:tcBorders>
              <w:top w:val="nil"/>
              <w:left w:val="nil"/>
              <w:bottom w:val="nil"/>
              <w:right w:val="nil"/>
            </w:tcBorders>
            <w:shd w:val="clear" w:color="auto" w:fill="auto"/>
            <w:vAlign w:val="bottom"/>
          </w:tcPr>
          <w:p w14:paraId="1B6064BB"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Ex_c882_534</w:t>
            </w:r>
          </w:p>
        </w:tc>
        <w:tc>
          <w:tcPr>
            <w:tcW w:w="804" w:type="dxa"/>
            <w:tcBorders>
              <w:top w:val="nil"/>
              <w:left w:val="nil"/>
              <w:bottom w:val="nil"/>
              <w:right w:val="nil"/>
            </w:tcBorders>
            <w:shd w:val="clear" w:color="auto" w:fill="auto"/>
            <w:vAlign w:val="bottom"/>
          </w:tcPr>
          <w:p w14:paraId="5C051906"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IAAV1942</w:t>
            </w:r>
          </w:p>
        </w:tc>
        <w:tc>
          <w:tcPr>
            <w:tcW w:w="1082" w:type="dxa"/>
            <w:tcBorders>
              <w:top w:val="nil"/>
              <w:left w:val="nil"/>
              <w:bottom w:val="nil"/>
              <w:right w:val="nil"/>
            </w:tcBorders>
            <w:shd w:val="clear" w:color="auto" w:fill="auto"/>
            <w:vAlign w:val="bottom"/>
          </w:tcPr>
          <w:p w14:paraId="4A9DD2C5"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BobWhite_rep_c52808_186</w:t>
            </w:r>
          </w:p>
        </w:tc>
        <w:tc>
          <w:tcPr>
            <w:tcW w:w="994" w:type="dxa"/>
            <w:tcBorders>
              <w:top w:val="nil"/>
              <w:left w:val="nil"/>
              <w:bottom w:val="nil"/>
              <w:right w:val="nil"/>
            </w:tcBorders>
            <w:shd w:val="clear" w:color="auto" w:fill="auto"/>
            <w:vAlign w:val="bottom"/>
          </w:tcPr>
          <w:p w14:paraId="23ABB65F"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RAC875_c67463_300</w:t>
            </w:r>
          </w:p>
        </w:tc>
        <w:tc>
          <w:tcPr>
            <w:tcW w:w="986" w:type="dxa"/>
            <w:tcBorders>
              <w:top w:val="nil"/>
              <w:left w:val="nil"/>
              <w:bottom w:val="nil"/>
              <w:right w:val="nil"/>
            </w:tcBorders>
            <w:shd w:val="clear" w:color="auto" w:fill="auto"/>
            <w:vAlign w:val="bottom"/>
          </w:tcPr>
          <w:p w14:paraId="0D801615"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BS00093063_51</w:t>
            </w:r>
          </w:p>
        </w:tc>
      </w:tr>
      <w:tr w:rsidR="008624B9" w:rsidRPr="008624B9" w14:paraId="02F24C66" w14:textId="77777777">
        <w:trPr>
          <w:trHeight w:val="216"/>
        </w:trPr>
        <w:tc>
          <w:tcPr>
            <w:tcW w:w="1657" w:type="dxa"/>
            <w:tcBorders>
              <w:top w:val="nil"/>
              <w:left w:val="nil"/>
              <w:bottom w:val="nil"/>
              <w:right w:val="nil"/>
            </w:tcBorders>
            <w:shd w:val="clear" w:color="auto" w:fill="auto"/>
            <w:noWrap/>
            <w:vAlign w:val="center"/>
          </w:tcPr>
          <w:p w14:paraId="602AFDB5" w14:textId="77777777" w:rsidR="008624B9" w:rsidRPr="008624B9" w:rsidRDefault="008624B9" w:rsidP="008624B9">
            <w:pPr>
              <w:jc w:val="center"/>
              <w:rPr>
                <w:rFonts w:eastAsia="Times New Roman"/>
                <w:b/>
                <w:bCs/>
                <w:color w:val="000000"/>
                <w:sz w:val="20"/>
                <w:szCs w:val="20"/>
              </w:rPr>
            </w:pPr>
          </w:p>
        </w:tc>
        <w:tc>
          <w:tcPr>
            <w:tcW w:w="1250" w:type="dxa"/>
            <w:tcBorders>
              <w:top w:val="nil"/>
              <w:left w:val="nil"/>
              <w:bottom w:val="nil"/>
              <w:right w:val="nil"/>
            </w:tcBorders>
            <w:shd w:val="clear" w:color="auto" w:fill="auto"/>
            <w:noWrap/>
            <w:vAlign w:val="center"/>
          </w:tcPr>
          <w:p w14:paraId="6C53FF70" w14:textId="77777777" w:rsidR="008624B9" w:rsidRPr="008624B9" w:rsidRDefault="008624B9" w:rsidP="008624B9">
            <w:pPr>
              <w:jc w:val="center"/>
              <w:rPr>
                <w:rFonts w:eastAsia="Times New Roman"/>
                <w:b/>
                <w:bCs/>
                <w:color w:val="000000"/>
                <w:sz w:val="20"/>
                <w:szCs w:val="20"/>
              </w:rPr>
            </w:pPr>
          </w:p>
        </w:tc>
        <w:tc>
          <w:tcPr>
            <w:tcW w:w="674" w:type="dxa"/>
            <w:tcBorders>
              <w:top w:val="nil"/>
              <w:left w:val="nil"/>
              <w:bottom w:val="nil"/>
              <w:right w:val="nil"/>
            </w:tcBorders>
            <w:shd w:val="clear" w:color="auto" w:fill="auto"/>
            <w:noWrap/>
            <w:vAlign w:val="bottom"/>
          </w:tcPr>
          <w:p w14:paraId="6D7B6119"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chr</w:t>
            </w:r>
          </w:p>
        </w:tc>
        <w:tc>
          <w:tcPr>
            <w:tcW w:w="754" w:type="dxa"/>
            <w:tcBorders>
              <w:top w:val="nil"/>
              <w:left w:val="nil"/>
              <w:bottom w:val="nil"/>
              <w:right w:val="nil"/>
            </w:tcBorders>
            <w:shd w:val="clear" w:color="auto" w:fill="auto"/>
            <w:noWrap/>
            <w:vAlign w:val="bottom"/>
          </w:tcPr>
          <w:p w14:paraId="3148EE33"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6D</w:t>
            </w:r>
          </w:p>
        </w:tc>
        <w:tc>
          <w:tcPr>
            <w:tcW w:w="990" w:type="dxa"/>
            <w:tcBorders>
              <w:top w:val="nil"/>
              <w:left w:val="nil"/>
              <w:bottom w:val="nil"/>
              <w:right w:val="nil"/>
            </w:tcBorders>
            <w:shd w:val="clear" w:color="auto" w:fill="auto"/>
            <w:noWrap/>
            <w:vAlign w:val="bottom"/>
          </w:tcPr>
          <w:p w14:paraId="55E6E694"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6D</w:t>
            </w:r>
          </w:p>
        </w:tc>
        <w:tc>
          <w:tcPr>
            <w:tcW w:w="990" w:type="dxa"/>
            <w:tcBorders>
              <w:top w:val="nil"/>
              <w:left w:val="nil"/>
              <w:bottom w:val="nil"/>
              <w:right w:val="nil"/>
            </w:tcBorders>
            <w:shd w:val="clear" w:color="auto" w:fill="auto"/>
            <w:noWrap/>
            <w:vAlign w:val="bottom"/>
          </w:tcPr>
          <w:p w14:paraId="1628A39E"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6D</w:t>
            </w:r>
          </w:p>
        </w:tc>
        <w:tc>
          <w:tcPr>
            <w:tcW w:w="988" w:type="dxa"/>
            <w:tcBorders>
              <w:top w:val="nil"/>
              <w:left w:val="nil"/>
              <w:bottom w:val="nil"/>
              <w:right w:val="nil"/>
            </w:tcBorders>
            <w:shd w:val="clear" w:color="auto" w:fill="auto"/>
            <w:noWrap/>
            <w:vAlign w:val="bottom"/>
          </w:tcPr>
          <w:p w14:paraId="3019B4CC"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6D</w:t>
            </w:r>
          </w:p>
        </w:tc>
        <w:tc>
          <w:tcPr>
            <w:tcW w:w="992" w:type="dxa"/>
            <w:tcBorders>
              <w:top w:val="nil"/>
              <w:left w:val="nil"/>
              <w:bottom w:val="nil"/>
              <w:right w:val="nil"/>
            </w:tcBorders>
            <w:shd w:val="clear" w:color="auto" w:fill="auto"/>
            <w:noWrap/>
            <w:vAlign w:val="bottom"/>
          </w:tcPr>
          <w:p w14:paraId="6539CC20"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6D</w:t>
            </w:r>
          </w:p>
        </w:tc>
        <w:tc>
          <w:tcPr>
            <w:tcW w:w="804" w:type="dxa"/>
            <w:tcBorders>
              <w:top w:val="nil"/>
              <w:left w:val="nil"/>
              <w:bottom w:val="nil"/>
              <w:right w:val="nil"/>
            </w:tcBorders>
            <w:shd w:val="clear" w:color="auto" w:fill="auto"/>
            <w:noWrap/>
            <w:vAlign w:val="bottom"/>
          </w:tcPr>
          <w:p w14:paraId="7558D58B"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6D</w:t>
            </w:r>
          </w:p>
        </w:tc>
        <w:tc>
          <w:tcPr>
            <w:tcW w:w="1082" w:type="dxa"/>
            <w:tcBorders>
              <w:top w:val="nil"/>
              <w:left w:val="nil"/>
              <w:bottom w:val="nil"/>
              <w:right w:val="nil"/>
            </w:tcBorders>
            <w:shd w:val="clear" w:color="auto" w:fill="auto"/>
            <w:noWrap/>
            <w:vAlign w:val="bottom"/>
          </w:tcPr>
          <w:p w14:paraId="6C05213E"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6D</w:t>
            </w:r>
          </w:p>
        </w:tc>
        <w:tc>
          <w:tcPr>
            <w:tcW w:w="994" w:type="dxa"/>
            <w:tcBorders>
              <w:top w:val="nil"/>
              <w:left w:val="nil"/>
              <w:bottom w:val="nil"/>
              <w:right w:val="nil"/>
            </w:tcBorders>
            <w:shd w:val="clear" w:color="auto" w:fill="auto"/>
            <w:noWrap/>
            <w:vAlign w:val="bottom"/>
          </w:tcPr>
          <w:p w14:paraId="1BD92928"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6D</w:t>
            </w:r>
          </w:p>
        </w:tc>
        <w:tc>
          <w:tcPr>
            <w:tcW w:w="986" w:type="dxa"/>
            <w:tcBorders>
              <w:top w:val="nil"/>
              <w:left w:val="nil"/>
              <w:bottom w:val="nil"/>
              <w:right w:val="nil"/>
            </w:tcBorders>
            <w:shd w:val="clear" w:color="auto" w:fill="auto"/>
            <w:noWrap/>
            <w:vAlign w:val="bottom"/>
          </w:tcPr>
          <w:p w14:paraId="750CB114"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6D</w:t>
            </w:r>
          </w:p>
        </w:tc>
      </w:tr>
      <w:tr w:rsidR="008624B9" w:rsidRPr="008624B9" w14:paraId="7311374F" w14:textId="77777777">
        <w:trPr>
          <w:trHeight w:val="216"/>
        </w:trPr>
        <w:tc>
          <w:tcPr>
            <w:tcW w:w="1657" w:type="dxa"/>
            <w:tcBorders>
              <w:top w:val="nil"/>
              <w:left w:val="nil"/>
              <w:bottom w:val="nil"/>
              <w:right w:val="nil"/>
            </w:tcBorders>
            <w:shd w:val="clear" w:color="auto" w:fill="auto"/>
            <w:noWrap/>
            <w:vAlign w:val="center"/>
          </w:tcPr>
          <w:p w14:paraId="2469898C" w14:textId="77777777" w:rsidR="008624B9" w:rsidRPr="008624B9" w:rsidRDefault="008624B9" w:rsidP="008624B9">
            <w:pPr>
              <w:jc w:val="center"/>
              <w:rPr>
                <w:rFonts w:eastAsia="Times New Roman"/>
                <w:b/>
                <w:bCs/>
                <w:color w:val="000000"/>
                <w:sz w:val="20"/>
                <w:szCs w:val="20"/>
              </w:rPr>
            </w:pPr>
          </w:p>
        </w:tc>
        <w:tc>
          <w:tcPr>
            <w:tcW w:w="1250" w:type="dxa"/>
            <w:vMerge w:val="restart"/>
            <w:tcBorders>
              <w:top w:val="nil"/>
              <w:left w:val="nil"/>
              <w:bottom w:val="single" w:sz="8" w:space="0" w:color="000000"/>
              <w:right w:val="nil"/>
            </w:tcBorders>
            <w:shd w:val="clear" w:color="auto" w:fill="auto"/>
            <w:vAlign w:val="center"/>
          </w:tcPr>
          <w:p w14:paraId="7FCE84F1" w14:textId="77777777" w:rsidR="008624B9" w:rsidRPr="008624B9" w:rsidRDefault="008624B9" w:rsidP="008624B9">
            <w:pPr>
              <w:jc w:val="center"/>
              <w:rPr>
                <w:rFonts w:eastAsia="Times New Roman"/>
                <w:b/>
                <w:bCs/>
                <w:color w:val="000000"/>
                <w:sz w:val="20"/>
                <w:szCs w:val="20"/>
              </w:rPr>
            </w:pPr>
            <w:r w:rsidRPr="008624B9">
              <w:rPr>
                <w:rFonts w:eastAsia="Times New Roman"/>
                <w:b/>
                <w:bCs/>
                <w:color w:val="000000"/>
                <w:sz w:val="20"/>
                <w:szCs w:val="20"/>
              </w:rPr>
              <w:t>Phenotype (R=1,S=0)</w:t>
            </w:r>
          </w:p>
        </w:tc>
        <w:tc>
          <w:tcPr>
            <w:tcW w:w="674" w:type="dxa"/>
            <w:tcBorders>
              <w:top w:val="nil"/>
              <w:left w:val="nil"/>
              <w:bottom w:val="nil"/>
              <w:right w:val="nil"/>
            </w:tcBorders>
            <w:shd w:val="clear" w:color="auto" w:fill="auto"/>
            <w:noWrap/>
            <w:vAlign w:val="bottom"/>
          </w:tcPr>
          <w:p w14:paraId="30CF1487"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cM</w:t>
            </w:r>
          </w:p>
        </w:tc>
        <w:tc>
          <w:tcPr>
            <w:tcW w:w="754" w:type="dxa"/>
            <w:tcBorders>
              <w:top w:val="nil"/>
              <w:left w:val="nil"/>
              <w:bottom w:val="nil"/>
              <w:right w:val="nil"/>
            </w:tcBorders>
            <w:shd w:val="clear" w:color="auto" w:fill="auto"/>
            <w:noWrap/>
            <w:vAlign w:val="bottom"/>
          </w:tcPr>
          <w:p w14:paraId="13534601"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18.20</w:t>
            </w:r>
          </w:p>
        </w:tc>
        <w:tc>
          <w:tcPr>
            <w:tcW w:w="990" w:type="dxa"/>
            <w:tcBorders>
              <w:top w:val="nil"/>
              <w:left w:val="nil"/>
              <w:bottom w:val="nil"/>
              <w:right w:val="nil"/>
            </w:tcBorders>
            <w:shd w:val="clear" w:color="auto" w:fill="auto"/>
            <w:noWrap/>
            <w:vAlign w:val="bottom"/>
          </w:tcPr>
          <w:p w14:paraId="7CB1485C"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23.84</w:t>
            </w:r>
          </w:p>
        </w:tc>
        <w:tc>
          <w:tcPr>
            <w:tcW w:w="990" w:type="dxa"/>
            <w:tcBorders>
              <w:top w:val="nil"/>
              <w:left w:val="nil"/>
              <w:bottom w:val="nil"/>
              <w:right w:val="nil"/>
            </w:tcBorders>
            <w:shd w:val="clear" w:color="auto" w:fill="auto"/>
            <w:noWrap/>
            <w:vAlign w:val="bottom"/>
          </w:tcPr>
          <w:p w14:paraId="3831F3DF"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23.84</w:t>
            </w:r>
          </w:p>
        </w:tc>
        <w:tc>
          <w:tcPr>
            <w:tcW w:w="988" w:type="dxa"/>
            <w:tcBorders>
              <w:top w:val="nil"/>
              <w:left w:val="nil"/>
              <w:bottom w:val="nil"/>
              <w:right w:val="nil"/>
            </w:tcBorders>
            <w:shd w:val="clear" w:color="auto" w:fill="auto"/>
            <w:noWrap/>
            <w:vAlign w:val="bottom"/>
          </w:tcPr>
          <w:p w14:paraId="6F6594FD"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23.84</w:t>
            </w:r>
          </w:p>
        </w:tc>
        <w:tc>
          <w:tcPr>
            <w:tcW w:w="992" w:type="dxa"/>
            <w:tcBorders>
              <w:top w:val="nil"/>
              <w:left w:val="nil"/>
              <w:bottom w:val="nil"/>
              <w:right w:val="nil"/>
            </w:tcBorders>
            <w:shd w:val="clear" w:color="auto" w:fill="auto"/>
            <w:noWrap/>
            <w:vAlign w:val="bottom"/>
          </w:tcPr>
          <w:p w14:paraId="2711AC17"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24.77</w:t>
            </w:r>
          </w:p>
        </w:tc>
        <w:tc>
          <w:tcPr>
            <w:tcW w:w="804" w:type="dxa"/>
            <w:tcBorders>
              <w:top w:val="nil"/>
              <w:left w:val="nil"/>
              <w:bottom w:val="nil"/>
              <w:right w:val="nil"/>
            </w:tcBorders>
            <w:shd w:val="clear" w:color="auto" w:fill="auto"/>
            <w:noWrap/>
            <w:vAlign w:val="bottom"/>
          </w:tcPr>
          <w:p w14:paraId="6C03C3B2"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24.77</w:t>
            </w:r>
          </w:p>
        </w:tc>
        <w:tc>
          <w:tcPr>
            <w:tcW w:w="1082" w:type="dxa"/>
            <w:tcBorders>
              <w:top w:val="nil"/>
              <w:left w:val="nil"/>
              <w:bottom w:val="nil"/>
              <w:right w:val="nil"/>
            </w:tcBorders>
            <w:shd w:val="clear" w:color="auto" w:fill="auto"/>
            <w:noWrap/>
            <w:vAlign w:val="bottom"/>
          </w:tcPr>
          <w:p w14:paraId="67777F98"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24.77</w:t>
            </w:r>
          </w:p>
        </w:tc>
        <w:tc>
          <w:tcPr>
            <w:tcW w:w="994" w:type="dxa"/>
            <w:tcBorders>
              <w:top w:val="nil"/>
              <w:left w:val="nil"/>
              <w:bottom w:val="nil"/>
              <w:right w:val="nil"/>
            </w:tcBorders>
            <w:shd w:val="clear" w:color="auto" w:fill="auto"/>
            <w:noWrap/>
            <w:vAlign w:val="bottom"/>
          </w:tcPr>
          <w:p w14:paraId="6E66D4D7"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23.32</w:t>
            </w:r>
          </w:p>
        </w:tc>
        <w:tc>
          <w:tcPr>
            <w:tcW w:w="986" w:type="dxa"/>
            <w:tcBorders>
              <w:top w:val="nil"/>
              <w:left w:val="nil"/>
              <w:bottom w:val="nil"/>
              <w:right w:val="nil"/>
            </w:tcBorders>
            <w:shd w:val="clear" w:color="auto" w:fill="auto"/>
            <w:noWrap/>
            <w:vAlign w:val="bottom"/>
          </w:tcPr>
          <w:p w14:paraId="7A002826"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24.77</w:t>
            </w:r>
          </w:p>
        </w:tc>
      </w:tr>
      <w:tr w:rsidR="008624B9" w:rsidRPr="008624B9" w14:paraId="36180A44" w14:textId="77777777">
        <w:trPr>
          <w:trHeight w:val="216"/>
        </w:trPr>
        <w:tc>
          <w:tcPr>
            <w:tcW w:w="1657" w:type="dxa"/>
            <w:tcBorders>
              <w:top w:val="nil"/>
              <w:left w:val="nil"/>
              <w:bottom w:val="single" w:sz="8" w:space="0" w:color="auto"/>
              <w:right w:val="nil"/>
            </w:tcBorders>
            <w:shd w:val="clear" w:color="auto" w:fill="auto"/>
            <w:noWrap/>
            <w:vAlign w:val="center"/>
          </w:tcPr>
          <w:p w14:paraId="7683B520" w14:textId="77777777" w:rsidR="008624B9" w:rsidRPr="008624B9" w:rsidRDefault="008624B9" w:rsidP="008624B9">
            <w:pPr>
              <w:jc w:val="center"/>
              <w:rPr>
                <w:rFonts w:eastAsia="Times New Roman"/>
                <w:b/>
                <w:bCs/>
                <w:color w:val="000000"/>
                <w:sz w:val="20"/>
                <w:szCs w:val="20"/>
              </w:rPr>
            </w:pPr>
            <w:r w:rsidRPr="008624B9">
              <w:rPr>
                <w:rFonts w:eastAsia="Times New Roman"/>
                <w:b/>
                <w:bCs/>
                <w:color w:val="000000"/>
                <w:sz w:val="20"/>
                <w:szCs w:val="20"/>
              </w:rPr>
              <w:t>Sample ID</w:t>
            </w:r>
          </w:p>
        </w:tc>
        <w:tc>
          <w:tcPr>
            <w:tcW w:w="1250" w:type="dxa"/>
            <w:vMerge/>
            <w:tcBorders>
              <w:top w:val="nil"/>
              <w:left w:val="nil"/>
              <w:bottom w:val="single" w:sz="8" w:space="0" w:color="000000"/>
              <w:right w:val="nil"/>
            </w:tcBorders>
            <w:vAlign w:val="center"/>
          </w:tcPr>
          <w:p w14:paraId="35C88E54" w14:textId="77777777" w:rsidR="008624B9" w:rsidRPr="008624B9" w:rsidRDefault="008624B9" w:rsidP="008624B9">
            <w:pPr>
              <w:rPr>
                <w:rFonts w:eastAsia="Times New Roman"/>
                <w:b/>
                <w:bCs/>
                <w:color w:val="000000"/>
                <w:sz w:val="20"/>
                <w:szCs w:val="20"/>
              </w:rPr>
            </w:pPr>
          </w:p>
        </w:tc>
        <w:tc>
          <w:tcPr>
            <w:tcW w:w="674" w:type="dxa"/>
            <w:tcBorders>
              <w:top w:val="nil"/>
              <w:left w:val="nil"/>
              <w:bottom w:val="single" w:sz="8" w:space="0" w:color="auto"/>
              <w:right w:val="nil"/>
            </w:tcBorders>
            <w:shd w:val="clear" w:color="auto" w:fill="auto"/>
            <w:noWrap/>
            <w:vAlign w:val="bottom"/>
          </w:tcPr>
          <w:p w14:paraId="6A08F02C"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LOD</w:t>
            </w:r>
          </w:p>
        </w:tc>
        <w:tc>
          <w:tcPr>
            <w:tcW w:w="754" w:type="dxa"/>
            <w:tcBorders>
              <w:top w:val="nil"/>
              <w:left w:val="nil"/>
              <w:bottom w:val="single" w:sz="8" w:space="0" w:color="auto"/>
              <w:right w:val="nil"/>
            </w:tcBorders>
            <w:shd w:val="clear" w:color="auto" w:fill="auto"/>
            <w:noWrap/>
            <w:vAlign w:val="bottom"/>
          </w:tcPr>
          <w:p w14:paraId="73F2C902"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11.27</w:t>
            </w:r>
          </w:p>
        </w:tc>
        <w:tc>
          <w:tcPr>
            <w:tcW w:w="990" w:type="dxa"/>
            <w:tcBorders>
              <w:top w:val="nil"/>
              <w:left w:val="nil"/>
              <w:bottom w:val="single" w:sz="8" w:space="0" w:color="auto"/>
              <w:right w:val="nil"/>
            </w:tcBorders>
            <w:shd w:val="clear" w:color="auto" w:fill="auto"/>
            <w:noWrap/>
            <w:vAlign w:val="bottom"/>
          </w:tcPr>
          <w:p w14:paraId="441649B0"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7.73</w:t>
            </w:r>
          </w:p>
        </w:tc>
        <w:tc>
          <w:tcPr>
            <w:tcW w:w="990" w:type="dxa"/>
            <w:tcBorders>
              <w:top w:val="nil"/>
              <w:left w:val="nil"/>
              <w:bottom w:val="single" w:sz="8" w:space="0" w:color="auto"/>
              <w:right w:val="nil"/>
            </w:tcBorders>
            <w:shd w:val="clear" w:color="auto" w:fill="auto"/>
            <w:noWrap/>
            <w:vAlign w:val="bottom"/>
          </w:tcPr>
          <w:p w14:paraId="2615B76F"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7.73</w:t>
            </w:r>
          </w:p>
        </w:tc>
        <w:tc>
          <w:tcPr>
            <w:tcW w:w="988" w:type="dxa"/>
            <w:tcBorders>
              <w:top w:val="nil"/>
              <w:left w:val="nil"/>
              <w:bottom w:val="single" w:sz="8" w:space="0" w:color="auto"/>
              <w:right w:val="nil"/>
            </w:tcBorders>
            <w:shd w:val="clear" w:color="auto" w:fill="auto"/>
            <w:noWrap/>
            <w:vAlign w:val="bottom"/>
          </w:tcPr>
          <w:p w14:paraId="2A2AF6A4"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7.73</w:t>
            </w:r>
          </w:p>
        </w:tc>
        <w:tc>
          <w:tcPr>
            <w:tcW w:w="992" w:type="dxa"/>
            <w:tcBorders>
              <w:top w:val="nil"/>
              <w:left w:val="nil"/>
              <w:bottom w:val="single" w:sz="8" w:space="0" w:color="auto"/>
              <w:right w:val="nil"/>
            </w:tcBorders>
            <w:shd w:val="clear" w:color="auto" w:fill="auto"/>
            <w:noWrap/>
            <w:vAlign w:val="bottom"/>
          </w:tcPr>
          <w:p w14:paraId="4D44B8D6"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7.31</w:t>
            </w:r>
          </w:p>
        </w:tc>
        <w:tc>
          <w:tcPr>
            <w:tcW w:w="804" w:type="dxa"/>
            <w:tcBorders>
              <w:top w:val="nil"/>
              <w:left w:val="nil"/>
              <w:bottom w:val="single" w:sz="8" w:space="0" w:color="auto"/>
              <w:right w:val="nil"/>
            </w:tcBorders>
            <w:shd w:val="clear" w:color="auto" w:fill="auto"/>
            <w:noWrap/>
            <w:vAlign w:val="bottom"/>
          </w:tcPr>
          <w:p w14:paraId="6073B99D"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7.31</w:t>
            </w:r>
          </w:p>
        </w:tc>
        <w:tc>
          <w:tcPr>
            <w:tcW w:w="1082" w:type="dxa"/>
            <w:tcBorders>
              <w:top w:val="nil"/>
              <w:left w:val="nil"/>
              <w:bottom w:val="single" w:sz="8" w:space="0" w:color="auto"/>
              <w:right w:val="nil"/>
            </w:tcBorders>
            <w:shd w:val="clear" w:color="auto" w:fill="auto"/>
            <w:noWrap/>
            <w:vAlign w:val="bottom"/>
          </w:tcPr>
          <w:p w14:paraId="52A4AE00"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7.31</w:t>
            </w:r>
          </w:p>
        </w:tc>
        <w:tc>
          <w:tcPr>
            <w:tcW w:w="994" w:type="dxa"/>
            <w:tcBorders>
              <w:top w:val="nil"/>
              <w:left w:val="nil"/>
              <w:bottom w:val="single" w:sz="8" w:space="0" w:color="auto"/>
              <w:right w:val="nil"/>
            </w:tcBorders>
            <w:shd w:val="clear" w:color="auto" w:fill="auto"/>
            <w:noWrap/>
            <w:vAlign w:val="bottom"/>
          </w:tcPr>
          <w:p w14:paraId="12B41A68"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7.72</w:t>
            </w:r>
          </w:p>
        </w:tc>
        <w:tc>
          <w:tcPr>
            <w:tcW w:w="986" w:type="dxa"/>
            <w:tcBorders>
              <w:top w:val="nil"/>
              <w:left w:val="nil"/>
              <w:bottom w:val="single" w:sz="8" w:space="0" w:color="auto"/>
              <w:right w:val="nil"/>
            </w:tcBorders>
            <w:shd w:val="clear" w:color="auto" w:fill="auto"/>
            <w:noWrap/>
            <w:vAlign w:val="bottom"/>
          </w:tcPr>
          <w:p w14:paraId="2265CA8B"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7.31</w:t>
            </w:r>
          </w:p>
        </w:tc>
      </w:tr>
      <w:tr w:rsidR="008624B9" w:rsidRPr="008624B9" w14:paraId="6AC5461E" w14:textId="77777777">
        <w:trPr>
          <w:trHeight w:val="216"/>
        </w:trPr>
        <w:tc>
          <w:tcPr>
            <w:tcW w:w="1657" w:type="dxa"/>
            <w:tcBorders>
              <w:top w:val="nil"/>
              <w:left w:val="nil"/>
              <w:bottom w:val="nil"/>
              <w:right w:val="nil"/>
            </w:tcBorders>
            <w:shd w:val="clear" w:color="auto" w:fill="auto"/>
            <w:noWrap/>
            <w:vAlign w:val="center"/>
          </w:tcPr>
          <w:p w14:paraId="534EAF63"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12XR140-2-1</w:t>
            </w:r>
          </w:p>
        </w:tc>
        <w:tc>
          <w:tcPr>
            <w:tcW w:w="1250" w:type="dxa"/>
            <w:tcBorders>
              <w:top w:val="nil"/>
              <w:left w:val="nil"/>
              <w:bottom w:val="nil"/>
              <w:right w:val="nil"/>
            </w:tcBorders>
            <w:shd w:val="clear" w:color="auto" w:fill="auto"/>
            <w:noWrap/>
            <w:vAlign w:val="bottom"/>
          </w:tcPr>
          <w:p w14:paraId="0CAB5D42"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25255CDC"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25681A06"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25BB1134"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148FB42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67FE57B0"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2376E4E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2337AC29"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29D4769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56D73715"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1968F680"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5689F7D0" w14:textId="77777777">
        <w:trPr>
          <w:trHeight w:val="216"/>
        </w:trPr>
        <w:tc>
          <w:tcPr>
            <w:tcW w:w="1657" w:type="dxa"/>
            <w:tcBorders>
              <w:top w:val="nil"/>
              <w:left w:val="nil"/>
              <w:bottom w:val="nil"/>
              <w:right w:val="nil"/>
            </w:tcBorders>
            <w:shd w:val="clear" w:color="auto" w:fill="auto"/>
            <w:noWrap/>
            <w:vAlign w:val="center"/>
          </w:tcPr>
          <w:p w14:paraId="2D1FE0E4"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12XR140-2-2</w:t>
            </w:r>
          </w:p>
        </w:tc>
        <w:tc>
          <w:tcPr>
            <w:tcW w:w="1250" w:type="dxa"/>
            <w:tcBorders>
              <w:top w:val="nil"/>
              <w:left w:val="nil"/>
              <w:bottom w:val="nil"/>
              <w:right w:val="nil"/>
            </w:tcBorders>
            <w:shd w:val="clear" w:color="auto" w:fill="auto"/>
            <w:noWrap/>
            <w:vAlign w:val="bottom"/>
          </w:tcPr>
          <w:p w14:paraId="3B034533"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07827C1D"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33E01C0F"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37A135C7"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3E98F45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0CE1F69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53BE8C1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501080B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242758E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14898C81"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7BDFDF64"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75FCF403" w14:textId="77777777">
        <w:trPr>
          <w:trHeight w:val="216"/>
        </w:trPr>
        <w:tc>
          <w:tcPr>
            <w:tcW w:w="1657" w:type="dxa"/>
            <w:tcBorders>
              <w:top w:val="nil"/>
              <w:left w:val="nil"/>
              <w:bottom w:val="nil"/>
              <w:right w:val="nil"/>
            </w:tcBorders>
            <w:shd w:val="clear" w:color="auto" w:fill="auto"/>
            <w:noWrap/>
            <w:vAlign w:val="center"/>
          </w:tcPr>
          <w:p w14:paraId="05F4C367"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12XR140-2-13</w:t>
            </w:r>
          </w:p>
        </w:tc>
        <w:tc>
          <w:tcPr>
            <w:tcW w:w="1250" w:type="dxa"/>
            <w:tcBorders>
              <w:top w:val="nil"/>
              <w:left w:val="nil"/>
              <w:bottom w:val="nil"/>
              <w:right w:val="nil"/>
            </w:tcBorders>
            <w:shd w:val="clear" w:color="auto" w:fill="auto"/>
            <w:noWrap/>
            <w:vAlign w:val="bottom"/>
          </w:tcPr>
          <w:p w14:paraId="19F8FBEB"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7FE5345E"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1716FDBA"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68107A8C"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5B3A2C9E"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61CE887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4B56C3C7"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5AA1951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03E261F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1ED5E255"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0E588BEE"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155F22AE" w14:textId="77777777">
        <w:trPr>
          <w:trHeight w:val="216"/>
        </w:trPr>
        <w:tc>
          <w:tcPr>
            <w:tcW w:w="1657" w:type="dxa"/>
            <w:tcBorders>
              <w:top w:val="nil"/>
              <w:left w:val="nil"/>
              <w:bottom w:val="nil"/>
              <w:right w:val="nil"/>
            </w:tcBorders>
            <w:shd w:val="clear" w:color="auto" w:fill="auto"/>
            <w:noWrap/>
            <w:vAlign w:val="center"/>
          </w:tcPr>
          <w:p w14:paraId="042A0D08"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12XR147-1-1</w:t>
            </w:r>
          </w:p>
        </w:tc>
        <w:tc>
          <w:tcPr>
            <w:tcW w:w="1250" w:type="dxa"/>
            <w:tcBorders>
              <w:top w:val="nil"/>
              <w:left w:val="nil"/>
              <w:bottom w:val="nil"/>
              <w:right w:val="nil"/>
            </w:tcBorders>
            <w:shd w:val="clear" w:color="auto" w:fill="auto"/>
            <w:noWrap/>
            <w:vAlign w:val="bottom"/>
          </w:tcPr>
          <w:p w14:paraId="5C429BC9"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025F4A7C"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1CB9301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0775DECA"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4FF090FF"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5AF76785"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604B2DD5"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3F2A406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52F4E10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176A3CFD"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61B26F27"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0A025B5B" w14:textId="77777777">
        <w:trPr>
          <w:trHeight w:val="216"/>
        </w:trPr>
        <w:tc>
          <w:tcPr>
            <w:tcW w:w="1657" w:type="dxa"/>
            <w:tcBorders>
              <w:top w:val="nil"/>
              <w:left w:val="nil"/>
              <w:bottom w:val="nil"/>
              <w:right w:val="nil"/>
            </w:tcBorders>
            <w:shd w:val="clear" w:color="auto" w:fill="auto"/>
            <w:noWrap/>
            <w:vAlign w:val="center"/>
          </w:tcPr>
          <w:p w14:paraId="7DC23C2F"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12XR147-1-7</w:t>
            </w:r>
          </w:p>
        </w:tc>
        <w:tc>
          <w:tcPr>
            <w:tcW w:w="1250" w:type="dxa"/>
            <w:tcBorders>
              <w:top w:val="nil"/>
              <w:left w:val="nil"/>
              <w:bottom w:val="nil"/>
              <w:right w:val="nil"/>
            </w:tcBorders>
            <w:shd w:val="clear" w:color="auto" w:fill="auto"/>
            <w:noWrap/>
            <w:vAlign w:val="bottom"/>
          </w:tcPr>
          <w:p w14:paraId="1F8BC226"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4FA3F502"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5FFB395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43D2F8B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0F9BB2D0"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6327897C"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7ED25586"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66280311"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280A9A17"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39C621F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6" w:type="dxa"/>
            <w:tcBorders>
              <w:top w:val="nil"/>
              <w:left w:val="nil"/>
              <w:bottom w:val="nil"/>
              <w:right w:val="nil"/>
            </w:tcBorders>
            <w:shd w:val="clear" w:color="000000" w:fill="D9D9D9"/>
            <w:noWrap/>
            <w:vAlign w:val="bottom"/>
          </w:tcPr>
          <w:p w14:paraId="01112699"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r>
      <w:tr w:rsidR="008624B9" w:rsidRPr="008624B9" w14:paraId="520B81FD" w14:textId="77777777">
        <w:trPr>
          <w:trHeight w:val="216"/>
        </w:trPr>
        <w:tc>
          <w:tcPr>
            <w:tcW w:w="1657" w:type="dxa"/>
            <w:tcBorders>
              <w:top w:val="nil"/>
              <w:left w:val="nil"/>
              <w:bottom w:val="nil"/>
              <w:right w:val="nil"/>
            </w:tcBorders>
            <w:shd w:val="clear" w:color="auto" w:fill="auto"/>
            <w:noWrap/>
            <w:vAlign w:val="center"/>
          </w:tcPr>
          <w:p w14:paraId="17776623"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12XR147-1-10</w:t>
            </w:r>
          </w:p>
        </w:tc>
        <w:tc>
          <w:tcPr>
            <w:tcW w:w="1250" w:type="dxa"/>
            <w:tcBorders>
              <w:top w:val="nil"/>
              <w:left w:val="nil"/>
              <w:bottom w:val="nil"/>
              <w:right w:val="nil"/>
            </w:tcBorders>
            <w:shd w:val="clear" w:color="auto" w:fill="auto"/>
            <w:noWrap/>
            <w:vAlign w:val="bottom"/>
          </w:tcPr>
          <w:p w14:paraId="5A9614E8"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4AACF5B7"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685B3F26"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0F929490"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055A002E"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68C58A19"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7D4FD36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7A6EB71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0473CE7F"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69C59475"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auto" w:fill="auto"/>
            <w:noWrap/>
            <w:vAlign w:val="bottom"/>
          </w:tcPr>
          <w:p w14:paraId="5BDD40CB" w14:textId="77777777" w:rsidR="008624B9" w:rsidRPr="008624B9" w:rsidRDefault="008624B9" w:rsidP="008624B9">
            <w:pPr>
              <w:jc w:val="center"/>
              <w:rPr>
                <w:rFonts w:ascii="Calibri" w:eastAsia="Times New Roman" w:hAnsi="Calibri"/>
                <w:color w:val="000000"/>
                <w:sz w:val="20"/>
                <w:szCs w:val="20"/>
              </w:rPr>
            </w:pPr>
            <w:r w:rsidRPr="008624B9">
              <w:rPr>
                <w:rFonts w:ascii="Calibri" w:eastAsia="Times New Roman" w:hAnsi="Calibri"/>
                <w:color w:val="000000"/>
                <w:sz w:val="20"/>
                <w:szCs w:val="20"/>
              </w:rPr>
              <w:t>NC</w:t>
            </w:r>
          </w:p>
        </w:tc>
      </w:tr>
      <w:tr w:rsidR="008624B9" w:rsidRPr="008624B9" w14:paraId="653BD681" w14:textId="77777777">
        <w:trPr>
          <w:trHeight w:val="216"/>
        </w:trPr>
        <w:tc>
          <w:tcPr>
            <w:tcW w:w="1657" w:type="dxa"/>
            <w:tcBorders>
              <w:top w:val="nil"/>
              <w:left w:val="nil"/>
              <w:bottom w:val="nil"/>
              <w:right w:val="nil"/>
            </w:tcBorders>
            <w:shd w:val="clear" w:color="auto" w:fill="auto"/>
            <w:noWrap/>
            <w:vAlign w:val="center"/>
          </w:tcPr>
          <w:p w14:paraId="1E86A360"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12XR158-13-10</w:t>
            </w:r>
          </w:p>
        </w:tc>
        <w:tc>
          <w:tcPr>
            <w:tcW w:w="1250" w:type="dxa"/>
            <w:tcBorders>
              <w:top w:val="nil"/>
              <w:left w:val="nil"/>
              <w:bottom w:val="nil"/>
              <w:right w:val="nil"/>
            </w:tcBorders>
            <w:shd w:val="clear" w:color="auto" w:fill="auto"/>
            <w:noWrap/>
            <w:vAlign w:val="bottom"/>
          </w:tcPr>
          <w:p w14:paraId="2E3652E6"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NA</w:t>
            </w:r>
          </w:p>
        </w:tc>
        <w:tc>
          <w:tcPr>
            <w:tcW w:w="674" w:type="dxa"/>
            <w:tcBorders>
              <w:top w:val="nil"/>
              <w:left w:val="nil"/>
              <w:bottom w:val="nil"/>
              <w:right w:val="nil"/>
            </w:tcBorders>
            <w:shd w:val="clear" w:color="auto" w:fill="auto"/>
            <w:noWrap/>
            <w:vAlign w:val="bottom"/>
          </w:tcPr>
          <w:p w14:paraId="7516FDCB"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0E13567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16E83D71"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6689CC59"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4F716A4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4D0791A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366C1F78"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6D0009F8"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358B64F5"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6" w:type="dxa"/>
            <w:tcBorders>
              <w:top w:val="nil"/>
              <w:left w:val="nil"/>
              <w:bottom w:val="nil"/>
              <w:right w:val="nil"/>
            </w:tcBorders>
            <w:shd w:val="clear" w:color="000000" w:fill="D9D9D9"/>
            <w:noWrap/>
            <w:vAlign w:val="bottom"/>
          </w:tcPr>
          <w:p w14:paraId="3FACDA34"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r>
      <w:tr w:rsidR="008624B9" w:rsidRPr="008624B9" w14:paraId="6354D668" w14:textId="77777777">
        <w:trPr>
          <w:trHeight w:val="216"/>
        </w:trPr>
        <w:tc>
          <w:tcPr>
            <w:tcW w:w="1657" w:type="dxa"/>
            <w:tcBorders>
              <w:top w:val="nil"/>
              <w:left w:val="nil"/>
              <w:bottom w:val="nil"/>
              <w:right w:val="nil"/>
            </w:tcBorders>
            <w:shd w:val="clear" w:color="auto" w:fill="auto"/>
            <w:noWrap/>
            <w:vAlign w:val="center"/>
          </w:tcPr>
          <w:p w14:paraId="43A0F5FE"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12XR158-14-5</w:t>
            </w:r>
          </w:p>
        </w:tc>
        <w:tc>
          <w:tcPr>
            <w:tcW w:w="1250" w:type="dxa"/>
            <w:tcBorders>
              <w:top w:val="nil"/>
              <w:left w:val="nil"/>
              <w:bottom w:val="nil"/>
              <w:right w:val="nil"/>
            </w:tcBorders>
            <w:shd w:val="clear" w:color="auto" w:fill="auto"/>
            <w:noWrap/>
            <w:vAlign w:val="bottom"/>
          </w:tcPr>
          <w:p w14:paraId="1109F707"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NA</w:t>
            </w:r>
          </w:p>
        </w:tc>
        <w:tc>
          <w:tcPr>
            <w:tcW w:w="674" w:type="dxa"/>
            <w:tcBorders>
              <w:top w:val="nil"/>
              <w:left w:val="nil"/>
              <w:bottom w:val="nil"/>
              <w:right w:val="nil"/>
            </w:tcBorders>
            <w:shd w:val="clear" w:color="auto" w:fill="auto"/>
            <w:noWrap/>
            <w:vAlign w:val="bottom"/>
          </w:tcPr>
          <w:p w14:paraId="465694A5"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0291544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1C5A4B69"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4F0BB00C"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0E6D8FFC"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1C395EF0"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5FFBCCF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59F401C4"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00F49FB6"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6" w:type="dxa"/>
            <w:tcBorders>
              <w:top w:val="nil"/>
              <w:left w:val="nil"/>
              <w:bottom w:val="nil"/>
              <w:right w:val="nil"/>
            </w:tcBorders>
            <w:shd w:val="clear" w:color="000000" w:fill="D9D9D9"/>
            <w:noWrap/>
            <w:vAlign w:val="bottom"/>
          </w:tcPr>
          <w:p w14:paraId="439FC4FC"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r>
      <w:tr w:rsidR="008624B9" w:rsidRPr="008624B9" w14:paraId="5578477D" w14:textId="77777777">
        <w:trPr>
          <w:trHeight w:val="216"/>
        </w:trPr>
        <w:tc>
          <w:tcPr>
            <w:tcW w:w="1657" w:type="dxa"/>
            <w:tcBorders>
              <w:top w:val="nil"/>
              <w:left w:val="nil"/>
              <w:bottom w:val="nil"/>
              <w:right w:val="nil"/>
            </w:tcBorders>
            <w:shd w:val="clear" w:color="auto" w:fill="auto"/>
            <w:noWrap/>
            <w:vAlign w:val="center"/>
          </w:tcPr>
          <w:p w14:paraId="48B23770"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12XR158-14-9</w:t>
            </w:r>
          </w:p>
        </w:tc>
        <w:tc>
          <w:tcPr>
            <w:tcW w:w="1250" w:type="dxa"/>
            <w:tcBorders>
              <w:top w:val="nil"/>
              <w:left w:val="nil"/>
              <w:bottom w:val="nil"/>
              <w:right w:val="nil"/>
            </w:tcBorders>
            <w:shd w:val="clear" w:color="auto" w:fill="auto"/>
            <w:noWrap/>
            <w:vAlign w:val="bottom"/>
          </w:tcPr>
          <w:p w14:paraId="78058D7D"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0811F165"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33666245"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79D4BBD7"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713731F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6D840114"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7C2A5951"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7FB17EC5"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57593FA1"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15EAEB44"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6" w:type="dxa"/>
            <w:tcBorders>
              <w:top w:val="nil"/>
              <w:left w:val="nil"/>
              <w:bottom w:val="nil"/>
              <w:right w:val="nil"/>
            </w:tcBorders>
            <w:shd w:val="clear" w:color="000000" w:fill="D9D9D9"/>
            <w:noWrap/>
            <w:vAlign w:val="bottom"/>
          </w:tcPr>
          <w:p w14:paraId="70505921"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6D7D17C6" w14:textId="77777777">
        <w:trPr>
          <w:trHeight w:val="216"/>
        </w:trPr>
        <w:tc>
          <w:tcPr>
            <w:tcW w:w="1657" w:type="dxa"/>
            <w:tcBorders>
              <w:top w:val="nil"/>
              <w:left w:val="nil"/>
              <w:bottom w:val="nil"/>
              <w:right w:val="nil"/>
            </w:tcBorders>
            <w:shd w:val="clear" w:color="auto" w:fill="auto"/>
            <w:noWrap/>
            <w:vAlign w:val="center"/>
          </w:tcPr>
          <w:p w14:paraId="025B7409"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12XR162-3-1</w:t>
            </w:r>
          </w:p>
        </w:tc>
        <w:tc>
          <w:tcPr>
            <w:tcW w:w="1250" w:type="dxa"/>
            <w:tcBorders>
              <w:top w:val="nil"/>
              <w:left w:val="nil"/>
              <w:bottom w:val="nil"/>
              <w:right w:val="nil"/>
            </w:tcBorders>
            <w:shd w:val="clear" w:color="auto" w:fill="auto"/>
            <w:noWrap/>
            <w:vAlign w:val="bottom"/>
          </w:tcPr>
          <w:p w14:paraId="097F26C9"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6DFF9242"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009AE961"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51F7D8B9"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2C420AA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7CA0492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2C22D00F"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4E948B2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33ABC18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5F2CD1E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6" w:type="dxa"/>
            <w:tcBorders>
              <w:top w:val="nil"/>
              <w:left w:val="nil"/>
              <w:bottom w:val="nil"/>
              <w:right w:val="nil"/>
            </w:tcBorders>
            <w:shd w:val="clear" w:color="000000" w:fill="D9D9D9"/>
            <w:noWrap/>
            <w:vAlign w:val="bottom"/>
          </w:tcPr>
          <w:p w14:paraId="557E6888"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4B2353F5" w14:textId="77777777">
        <w:trPr>
          <w:trHeight w:val="216"/>
        </w:trPr>
        <w:tc>
          <w:tcPr>
            <w:tcW w:w="1657" w:type="dxa"/>
            <w:tcBorders>
              <w:top w:val="nil"/>
              <w:left w:val="nil"/>
              <w:bottom w:val="nil"/>
              <w:right w:val="nil"/>
            </w:tcBorders>
            <w:shd w:val="clear" w:color="auto" w:fill="auto"/>
            <w:noWrap/>
            <w:vAlign w:val="center"/>
          </w:tcPr>
          <w:p w14:paraId="7305F61F"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12XR162-3-3</w:t>
            </w:r>
          </w:p>
        </w:tc>
        <w:tc>
          <w:tcPr>
            <w:tcW w:w="1250" w:type="dxa"/>
            <w:tcBorders>
              <w:top w:val="nil"/>
              <w:left w:val="nil"/>
              <w:bottom w:val="nil"/>
              <w:right w:val="nil"/>
            </w:tcBorders>
            <w:shd w:val="clear" w:color="auto" w:fill="auto"/>
            <w:noWrap/>
            <w:vAlign w:val="bottom"/>
          </w:tcPr>
          <w:p w14:paraId="46BFF261"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4CC25B77"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573BB11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28064096"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12E883E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7D19CEDF"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62222E8E"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5460ED01"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25711D07"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7F734AF7"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6" w:type="dxa"/>
            <w:tcBorders>
              <w:top w:val="nil"/>
              <w:left w:val="nil"/>
              <w:bottom w:val="nil"/>
              <w:right w:val="nil"/>
            </w:tcBorders>
            <w:shd w:val="clear" w:color="000000" w:fill="D9D9D9"/>
            <w:noWrap/>
            <w:vAlign w:val="bottom"/>
          </w:tcPr>
          <w:p w14:paraId="050FD321"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4C908709" w14:textId="77777777">
        <w:trPr>
          <w:trHeight w:val="216"/>
        </w:trPr>
        <w:tc>
          <w:tcPr>
            <w:tcW w:w="1657" w:type="dxa"/>
            <w:tcBorders>
              <w:top w:val="nil"/>
              <w:left w:val="nil"/>
              <w:bottom w:val="nil"/>
              <w:right w:val="nil"/>
            </w:tcBorders>
            <w:shd w:val="clear" w:color="auto" w:fill="auto"/>
            <w:noWrap/>
            <w:vAlign w:val="center"/>
          </w:tcPr>
          <w:p w14:paraId="2558B5F9"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12XR164-4-3</w:t>
            </w:r>
          </w:p>
        </w:tc>
        <w:tc>
          <w:tcPr>
            <w:tcW w:w="1250" w:type="dxa"/>
            <w:tcBorders>
              <w:top w:val="nil"/>
              <w:left w:val="nil"/>
              <w:bottom w:val="nil"/>
              <w:right w:val="nil"/>
            </w:tcBorders>
            <w:shd w:val="clear" w:color="auto" w:fill="auto"/>
            <w:noWrap/>
            <w:vAlign w:val="bottom"/>
          </w:tcPr>
          <w:p w14:paraId="5749CE5F"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457F0633"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351DBDC0"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510545D1"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52543F50"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050DB87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7A6B070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76FA325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77696168"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20CAC918"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6" w:type="dxa"/>
            <w:tcBorders>
              <w:top w:val="nil"/>
              <w:left w:val="nil"/>
              <w:bottom w:val="nil"/>
              <w:right w:val="nil"/>
            </w:tcBorders>
            <w:shd w:val="clear" w:color="000000" w:fill="D9D9D9"/>
            <w:noWrap/>
            <w:vAlign w:val="bottom"/>
          </w:tcPr>
          <w:p w14:paraId="1E91705E"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r>
      <w:tr w:rsidR="008624B9" w:rsidRPr="008624B9" w14:paraId="4F3D90AD" w14:textId="77777777">
        <w:trPr>
          <w:trHeight w:val="216"/>
        </w:trPr>
        <w:tc>
          <w:tcPr>
            <w:tcW w:w="1657" w:type="dxa"/>
            <w:tcBorders>
              <w:top w:val="nil"/>
              <w:left w:val="nil"/>
              <w:bottom w:val="nil"/>
              <w:right w:val="nil"/>
            </w:tcBorders>
            <w:shd w:val="clear" w:color="auto" w:fill="auto"/>
            <w:noWrap/>
            <w:vAlign w:val="center"/>
          </w:tcPr>
          <w:p w14:paraId="5F9949A5"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12XR168-5-2</w:t>
            </w:r>
          </w:p>
        </w:tc>
        <w:tc>
          <w:tcPr>
            <w:tcW w:w="1250" w:type="dxa"/>
            <w:tcBorders>
              <w:top w:val="nil"/>
              <w:left w:val="nil"/>
              <w:bottom w:val="nil"/>
              <w:right w:val="nil"/>
            </w:tcBorders>
            <w:shd w:val="clear" w:color="auto" w:fill="auto"/>
            <w:noWrap/>
            <w:vAlign w:val="bottom"/>
          </w:tcPr>
          <w:p w14:paraId="16AB35EE"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4140B005"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69AD915F"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42AED66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48634485"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234870C5"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2D1AEFD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7D70B0E5"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673F498F"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01F5E345"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511C8C42"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15EEF049" w14:textId="77777777">
        <w:trPr>
          <w:trHeight w:val="216"/>
        </w:trPr>
        <w:tc>
          <w:tcPr>
            <w:tcW w:w="1657" w:type="dxa"/>
            <w:tcBorders>
              <w:top w:val="nil"/>
              <w:left w:val="nil"/>
              <w:bottom w:val="nil"/>
              <w:right w:val="nil"/>
            </w:tcBorders>
            <w:shd w:val="clear" w:color="auto" w:fill="auto"/>
            <w:noWrap/>
            <w:vAlign w:val="center"/>
          </w:tcPr>
          <w:p w14:paraId="07E41F62"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12XR168-5-4</w:t>
            </w:r>
          </w:p>
        </w:tc>
        <w:tc>
          <w:tcPr>
            <w:tcW w:w="1250" w:type="dxa"/>
            <w:tcBorders>
              <w:top w:val="nil"/>
              <w:left w:val="nil"/>
              <w:bottom w:val="nil"/>
              <w:right w:val="nil"/>
            </w:tcBorders>
            <w:shd w:val="clear" w:color="auto" w:fill="auto"/>
            <w:noWrap/>
            <w:vAlign w:val="bottom"/>
          </w:tcPr>
          <w:p w14:paraId="5594A09B"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41E24861"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20FF8490"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058D3B31"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16248718"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125F515A"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6DC0B4EC"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14E9A9AA"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631E8FD6"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2680DD9C"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38C26D7C"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3454FEB7" w14:textId="77777777">
        <w:trPr>
          <w:trHeight w:val="216"/>
        </w:trPr>
        <w:tc>
          <w:tcPr>
            <w:tcW w:w="1657" w:type="dxa"/>
            <w:tcBorders>
              <w:top w:val="nil"/>
              <w:left w:val="nil"/>
              <w:bottom w:val="nil"/>
              <w:right w:val="nil"/>
            </w:tcBorders>
            <w:shd w:val="clear" w:color="auto" w:fill="auto"/>
            <w:noWrap/>
            <w:vAlign w:val="center"/>
          </w:tcPr>
          <w:p w14:paraId="0A84E9E1"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12XR168-5-6</w:t>
            </w:r>
          </w:p>
        </w:tc>
        <w:tc>
          <w:tcPr>
            <w:tcW w:w="1250" w:type="dxa"/>
            <w:tcBorders>
              <w:top w:val="nil"/>
              <w:left w:val="nil"/>
              <w:bottom w:val="nil"/>
              <w:right w:val="nil"/>
            </w:tcBorders>
            <w:shd w:val="clear" w:color="auto" w:fill="auto"/>
            <w:noWrap/>
            <w:vAlign w:val="bottom"/>
          </w:tcPr>
          <w:p w14:paraId="280D098C"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17340B2A"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429D12CA"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1EE6A2A1"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10F9CCC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5A311940"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28A27FDF"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7D105CC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77C37B01"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2152D15F"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0136F4AB"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013339BF" w14:textId="77777777">
        <w:trPr>
          <w:trHeight w:val="216"/>
        </w:trPr>
        <w:tc>
          <w:tcPr>
            <w:tcW w:w="1657" w:type="dxa"/>
            <w:tcBorders>
              <w:top w:val="nil"/>
              <w:left w:val="nil"/>
              <w:bottom w:val="nil"/>
              <w:right w:val="nil"/>
            </w:tcBorders>
            <w:shd w:val="clear" w:color="auto" w:fill="auto"/>
            <w:noWrap/>
            <w:vAlign w:val="center"/>
          </w:tcPr>
          <w:p w14:paraId="3BBC8DF8"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12XR168-5-7</w:t>
            </w:r>
          </w:p>
        </w:tc>
        <w:tc>
          <w:tcPr>
            <w:tcW w:w="1250" w:type="dxa"/>
            <w:tcBorders>
              <w:top w:val="nil"/>
              <w:left w:val="nil"/>
              <w:bottom w:val="nil"/>
              <w:right w:val="nil"/>
            </w:tcBorders>
            <w:shd w:val="clear" w:color="auto" w:fill="auto"/>
            <w:noWrap/>
            <w:vAlign w:val="bottom"/>
          </w:tcPr>
          <w:p w14:paraId="4B9F401E"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376B98F7"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35D7FBF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39E93FF1"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4446CFE6"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6BA2921A"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56CBF0B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68DDC33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1E97EE8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45A76692"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4216D697"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1349689C" w14:textId="77777777">
        <w:trPr>
          <w:trHeight w:val="216"/>
        </w:trPr>
        <w:tc>
          <w:tcPr>
            <w:tcW w:w="1657" w:type="dxa"/>
            <w:tcBorders>
              <w:top w:val="nil"/>
              <w:left w:val="nil"/>
              <w:bottom w:val="nil"/>
              <w:right w:val="nil"/>
            </w:tcBorders>
            <w:shd w:val="clear" w:color="auto" w:fill="auto"/>
            <w:noWrap/>
            <w:vAlign w:val="center"/>
          </w:tcPr>
          <w:p w14:paraId="253B1487"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12XR169-1-1</w:t>
            </w:r>
          </w:p>
        </w:tc>
        <w:tc>
          <w:tcPr>
            <w:tcW w:w="1250" w:type="dxa"/>
            <w:tcBorders>
              <w:top w:val="nil"/>
              <w:left w:val="nil"/>
              <w:bottom w:val="nil"/>
              <w:right w:val="nil"/>
            </w:tcBorders>
            <w:shd w:val="clear" w:color="auto" w:fill="auto"/>
            <w:noWrap/>
            <w:vAlign w:val="bottom"/>
          </w:tcPr>
          <w:p w14:paraId="668F451A"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215AD56B"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34BA394C"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6734E0C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729F95F8"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6F4931F8"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660EE011"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63B6D87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789A794F"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592CBB1E"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6" w:type="dxa"/>
            <w:tcBorders>
              <w:top w:val="nil"/>
              <w:left w:val="nil"/>
              <w:bottom w:val="nil"/>
              <w:right w:val="nil"/>
            </w:tcBorders>
            <w:shd w:val="clear" w:color="000000" w:fill="D9D9D9"/>
            <w:noWrap/>
            <w:vAlign w:val="bottom"/>
          </w:tcPr>
          <w:p w14:paraId="24134BA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r>
      <w:tr w:rsidR="008624B9" w:rsidRPr="008624B9" w14:paraId="25C3555A" w14:textId="77777777">
        <w:trPr>
          <w:trHeight w:val="216"/>
        </w:trPr>
        <w:tc>
          <w:tcPr>
            <w:tcW w:w="1657" w:type="dxa"/>
            <w:tcBorders>
              <w:top w:val="nil"/>
              <w:left w:val="nil"/>
              <w:bottom w:val="nil"/>
              <w:right w:val="nil"/>
            </w:tcBorders>
            <w:shd w:val="clear" w:color="auto" w:fill="auto"/>
            <w:noWrap/>
            <w:vAlign w:val="center"/>
          </w:tcPr>
          <w:p w14:paraId="023EEB96"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12XR169-1-4</w:t>
            </w:r>
          </w:p>
        </w:tc>
        <w:tc>
          <w:tcPr>
            <w:tcW w:w="1250" w:type="dxa"/>
            <w:tcBorders>
              <w:top w:val="nil"/>
              <w:left w:val="nil"/>
              <w:bottom w:val="nil"/>
              <w:right w:val="nil"/>
            </w:tcBorders>
            <w:shd w:val="clear" w:color="auto" w:fill="auto"/>
            <w:noWrap/>
            <w:vAlign w:val="bottom"/>
          </w:tcPr>
          <w:p w14:paraId="42E094D6"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3CBAAA30"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601FD91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40D91A08"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63C87F58"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1DCA3607"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718762F6"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71EC6EF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16695C96"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6311A727"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37467A01"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7A66AEC5" w14:textId="77777777">
        <w:trPr>
          <w:trHeight w:val="216"/>
        </w:trPr>
        <w:tc>
          <w:tcPr>
            <w:tcW w:w="1657" w:type="dxa"/>
            <w:tcBorders>
              <w:top w:val="nil"/>
              <w:left w:val="nil"/>
              <w:bottom w:val="nil"/>
              <w:right w:val="nil"/>
            </w:tcBorders>
            <w:shd w:val="clear" w:color="auto" w:fill="auto"/>
            <w:noWrap/>
            <w:vAlign w:val="center"/>
          </w:tcPr>
          <w:p w14:paraId="51AE2121"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12XR169-13-2</w:t>
            </w:r>
          </w:p>
        </w:tc>
        <w:tc>
          <w:tcPr>
            <w:tcW w:w="1250" w:type="dxa"/>
            <w:tcBorders>
              <w:top w:val="nil"/>
              <w:left w:val="nil"/>
              <w:bottom w:val="nil"/>
              <w:right w:val="nil"/>
            </w:tcBorders>
            <w:shd w:val="clear" w:color="auto" w:fill="auto"/>
            <w:noWrap/>
            <w:vAlign w:val="bottom"/>
          </w:tcPr>
          <w:p w14:paraId="2039DB1D"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66979F21"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61C0ACA6"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37AC3937"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651BD5CF"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77E65670"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5A8F0AA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auto" w:fill="auto"/>
            <w:noWrap/>
            <w:vAlign w:val="bottom"/>
          </w:tcPr>
          <w:p w14:paraId="3C97E41C" w14:textId="77777777" w:rsidR="008624B9" w:rsidRPr="008624B9" w:rsidRDefault="008624B9" w:rsidP="008624B9">
            <w:pPr>
              <w:jc w:val="center"/>
              <w:rPr>
                <w:rFonts w:ascii="Calibri" w:eastAsia="Times New Roman" w:hAnsi="Calibri"/>
                <w:color w:val="000000"/>
                <w:sz w:val="20"/>
                <w:szCs w:val="20"/>
              </w:rPr>
            </w:pPr>
            <w:r w:rsidRPr="008624B9">
              <w:rPr>
                <w:rFonts w:ascii="Calibri" w:eastAsia="Times New Roman" w:hAnsi="Calibri"/>
                <w:color w:val="000000"/>
                <w:sz w:val="20"/>
                <w:szCs w:val="20"/>
              </w:rPr>
              <w:t>NC</w:t>
            </w:r>
          </w:p>
        </w:tc>
        <w:tc>
          <w:tcPr>
            <w:tcW w:w="1082" w:type="dxa"/>
            <w:tcBorders>
              <w:top w:val="nil"/>
              <w:left w:val="nil"/>
              <w:bottom w:val="nil"/>
              <w:right w:val="nil"/>
            </w:tcBorders>
            <w:shd w:val="clear" w:color="000000" w:fill="D9D9D9"/>
            <w:noWrap/>
            <w:vAlign w:val="bottom"/>
          </w:tcPr>
          <w:p w14:paraId="2A16D84C"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49749215"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18150B7E"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7E3EA0F7" w14:textId="77777777">
        <w:trPr>
          <w:trHeight w:val="216"/>
        </w:trPr>
        <w:tc>
          <w:tcPr>
            <w:tcW w:w="1657" w:type="dxa"/>
            <w:tcBorders>
              <w:top w:val="nil"/>
              <w:left w:val="nil"/>
              <w:bottom w:val="nil"/>
              <w:right w:val="nil"/>
            </w:tcBorders>
            <w:shd w:val="clear" w:color="auto" w:fill="auto"/>
            <w:noWrap/>
            <w:vAlign w:val="center"/>
          </w:tcPr>
          <w:p w14:paraId="504BBF24"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12XR169-13-8</w:t>
            </w:r>
          </w:p>
        </w:tc>
        <w:tc>
          <w:tcPr>
            <w:tcW w:w="1250" w:type="dxa"/>
            <w:tcBorders>
              <w:top w:val="nil"/>
              <w:left w:val="nil"/>
              <w:bottom w:val="nil"/>
              <w:right w:val="nil"/>
            </w:tcBorders>
            <w:shd w:val="clear" w:color="auto" w:fill="auto"/>
            <w:noWrap/>
            <w:vAlign w:val="bottom"/>
          </w:tcPr>
          <w:p w14:paraId="04F0A06C"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1E4708A2"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2622E79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241AB92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303D392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37C7356F"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7059C51A"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3EEB7839"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6A6FED4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62EDF2E9"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5D8CD119"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r>
      <w:tr w:rsidR="008624B9" w:rsidRPr="008624B9" w14:paraId="056984EA" w14:textId="77777777">
        <w:trPr>
          <w:trHeight w:val="216"/>
        </w:trPr>
        <w:tc>
          <w:tcPr>
            <w:tcW w:w="1657" w:type="dxa"/>
            <w:tcBorders>
              <w:top w:val="nil"/>
              <w:left w:val="nil"/>
              <w:bottom w:val="nil"/>
              <w:right w:val="nil"/>
            </w:tcBorders>
            <w:shd w:val="clear" w:color="auto" w:fill="auto"/>
            <w:noWrap/>
            <w:vAlign w:val="center"/>
          </w:tcPr>
          <w:p w14:paraId="43B231B8"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12XR169-13-12</w:t>
            </w:r>
          </w:p>
        </w:tc>
        <w:tc>
          <w:tcPr>
            <w:tcW w:w="1250" w:type="dxa"/>
            <w:tcBorders>
              <w:top w:val="nil"/>
              <w:left w:val="nil"/>
              <w:bottom w:val="nil"/>
              <w:right w:val="nil"/>
            </w:tcBorders>
            <w:shd w:val="clear" w:color="auto" w:fill="auto"/>
            <w:noWrap/>
            <w:vAlign w:val="bottom"/>
          </w:tcPr>
          <w:p w14:paraId="262A41C7"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3E2A3248"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73D7B677"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357FE9E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073DAB6D"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63E619E9"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0D7CEB05"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0C50DD76"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154CA5A7"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387BAA78"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7B479D46"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362FA552" w14:textId="77777777">
        <w:trPr>
          <w:trHeight w:val="216"/>
        </w:trPr>
        <w:tc>
          <w:tcPr>
            <w:tcW w:w="1657" w:type="dxa"/>
            <w:tcBorders>
              <w:top w:val="nil"/>
              <w:left w:val="nil"/>
              <w:bottom w:val="nil"/>
              <w:right w:val="nil"/>
            </w:tcBorders>
            <w:shd w:val="clear" w:color="auto" w:fill="auto"/>
            <w:noWrap/>
            <w:vAlign w:val="center"/>
          </w:tcPr>
          <w:p w14:paraId="3C1CA980"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12XR169-13-14</w:t>
            </w:r>
          </w:p>
        </w:tc>
        <w:tc>
          <w:tcPr>
            <w:tcW w:w="1250" w:type="dxa"/>
            <w:tcBorders>
              <w:top w:val="nil"/>
              <w:left w:val="nil"/>
              <w:bottom w:val="nil"/>
              <w:right w:val="nil"/>
            </w:tcBorders>
            <w:shd w:val="clear" w:color="auto" w:fill="auto"/>
            <w:noWrap/>
            <w:vAlign w:val="bottom"/>
          </w:tcPr>
          <w:p w14:paraId="329F5896"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2616381A"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3D730D78"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01D88E2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6BD18A8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60BBAD77"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1AFA91F6"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19BE5B24"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36BB4693"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498F4EB7"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19CBB01A"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508D87D4" w14:textId="77777777">
        <w:trPr>
          <w:trHeight w:val="216"/>
        </w:trPr>
        <w:tc>
          <w:tcPr>
            <w:tcW w:w="1657" w:type="dxa"/>
            <w:tcBorders>
              <w:top w:val="nil"/>
              <w:left w:val="nil"/>
              <w:bottom w:val="nil"/>
              <w:right w:val="nil"/>
            </w:tcBorders>
            <w:shd w:val="clear" w:color="auto" w:fill="auto"/>
            <w:noWrap/>
            <w:vAlign w:val="center"/>
          </w:tcPr>
          <w:p w14:paraId="5CE60664"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RB07</w:t>
            </w:r>
          </w:p>
        </w:tc>
        <w:tc>
          <w:tcPr>
            <w:tcW w:w="1250" w:type="dxa"/>
            <w:tcBorders>
              <w:top w:val="nil"/>
              <w:left w:val="nil"/>
              <w:bottom w:val="nil"/>
              <w:right w:val="nil"/>
            </w:tcBorders>
            <w:shd w:val="clear" w:color="auto" w:fill="auto"/>
            <w:noWrap/>
            <w:vAlign w:val="bottom"/>
          </w:tcPr>
          <w:p w14:paraId="7F900EBA"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0</w:t>
            </w:r>
          </w:p>
        </w:tc>
        <w:tc>
          <w:tcPr>
            <w:tcW w:w="674" w:type="dxa"/>
            <w:tcBorders>
              <w:top w:val="nil"/>
              <w:left w:val="nil"/>
              <w:bottom w:val="nil"/>
              <w:right w:val="nil"/>
            </w:tcBorders>
            <w:shd w:val="clear" w:color="auto" w:fill="auto"/>
            <w:noWrap/>
            <w:vAlign w:val="bottom"/>
          </w:tcPr>
          <w:p w14:paraId="5492050F"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00D8E44C"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90" w:type="dxa"/>
            <w:tcBorders>
              <w:top w:val="nil"/>
              <w:left w:val="nil"/>
              <w:bottom w:val="nil"/>
              <w:right w:val="nil"/>
            </w:tcBorders>
            <w:shd w:val="clear" w:color="000000" w:fill="D9D9D9"/>
            <w:noWrap/>
            <w:vAlign w:val="bottom"/>
          </w:tcPr>
          <w:p w14:paraId="1BBAF4E7"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90" w:type="dxa"/>
            <w:tcBorders>
              <w:top w:val="nil"/>
              <w:left w:val="nil"/>
              <w:bottom w:val="nil"/>
              <w:right w:val="nil"/>
            </w:tcBorders>
            <w:shd w:val="clear" w:color="000000" w:fill="D9D9D9"/>
            <w:noWrap/>
            <w:vAlign w:val="bottom"/>
          </w:tcPr>
          <w:p w14:paraId="6E520BB9"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8" w:type="dxa"/>
            <w:tcBorders>
              <w:top w:val="nil"/>
              <w:left w:val="nil"/>
              <w:bottom w:val="nil"/>
              <w:right w:val="nil"/>
            </w:tcBorders>
            <w:shd w:val="clear" w:color="000000" w:fill="D9D9D9"/>
            <w:noWrap/>
            <w:vAlign w:val="bottom"/>
          </w:tcPr>
          <w:p w14:paraId="5C989A53"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92" w:type="dxa"/>
            <w:tcBorders>
              <w:top w:val="nil"/>
              <w:left w:val="nil"/>
              <w:bottom w:val="nil"/>
              <w:right w:val="nil"/>
            </w:tcBorders>
            <w:shd w:val="clear" w:color="000000" w:fill="D9D9D9"/>
            <w:noWrap/>
            <w:vAlign w:val="bottom"/>
          </w:tcPr>
          <w:p w14:paraId="656549C7"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79CC3925"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1082" w:type="dxa"/>
            <w:tcBorders>
              <w:top w:val="nil"/>
              <w:left w:val="nil"/>
              <w:bottom w:val="nil"/>
              <w:right w:val="nil"/>
            </w:tcBorders>
            <w:shd w:val="clear" w:color="000000" w:fill="D9D9D9"/>
            <w:noWrap/>
            <w:vAlign w:val="bottom"/>
          </w:tcPr>
          <w:p w14:paraId="2AB94930"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21397CF2"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6" w:type="dxa"/>
            <w:tcBorders>
              <w:top w:val="nil"/>
              <w:left w:val="nil"/>
              <w:bottom w:val="nil"/>
              <w:right w:val="nil"/>
            </w:tcBorders>
            <w:shd w:val="clear" w:color="000000" w:fill="D9D9D9"/>
            <w:noWrap/>
            <w:vAlign w:val="bottom"/>
          </w:tcPr>
          <w:p w14:paraId="357B26D5"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r>
      <w:tr w:rsidR="008624B9" w:rsidRPr="008624B9" w14:paraId="5473E781" w14:textId="77777777">
        <w:trPr>
          <w:trHeight w:val="216"/>
        </w:trPr>
        <w:tc>
          <w:tcPr>
            <w:tcW w:w="1657" w:type="dxa"/>
            <w:tcBorders>
              <w:top w:val="nil"/>
              <w:left w:val="nil"/>
              <w:bottom w:val="nil"/>
              <w:right w:val="nil"/>
            </w:tcBorders>
            <w:shd w:val="clear" w:color="auto" w:fill="auto"/>
            <w:noWrap/>
            <w:vAlign w:val="center"/>
          </w:tcPr>
          <w:p w14:paraId="60A0B0AC"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Faller</w:t>
            </w:r>
          </w:p>
        </w:tc>
        <w:tc>
          <w:tcPr>
            <w:tcW w:w="1250" w:type="dxa"/>
            <w:tcBorders>
              <w:top w:val="nil"/>
              <w:left w:val="nil"/>
              <w:bottom w:val="nil"/>
              <w:right w:val="nil"/>
            </w:tcBorders>
            <w:shd w:val="clear" w:color="auto" w:fill="auto"/>
            <w:noWrap/>
            <w:vAlign w:val="bottom"/>
          </w:tcPr>
          <w:p w14:paraId="0FA69C77"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0</w:t>
            </w:r>
          </w:p>
        </w:tc>
        <w:tc>
          <w:tcPr>
            <w:tcW w:w="674" w:type="dxa"/>
            <w:tcBorders>
              <w:top w:val="nil"/>
              <w:left w:val="nil"/>
              <w:bottom w:val="nil"/>
              <w:right w:val="nil"/>
            </w:tcBorders>
            <w:shd w:val="clear" w:color="auto" w:fill="auto"/>
            <w:noWrap/>
            <w:vAlign w:val="bottom"/>
          </w:tcPr>
          <w:p w14:paraId="05CD3CE1"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2DA52755"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90" w:type="dxa"/>
            <w:tcBorders>
              <w:top w:val="nil"/>
              <w:left w:val="nil"/>
              <w:bottom w:val="nil"/>
              <w:right w:val="nil"/>
            </w:tcBorders>
            <w:shd w:val="clear" w:color="000000" w:fill="D9D9D9"/>
            <w:noWrap/>
            <w:vAlign w:val="bottom"/>
          </w:tcPr>
          <w:p w14:paraId="33E2A612"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90" w:type="dxa"/>
            <w:tcBorders>
              <w:top w:val="nil"/>
              <w:left w:val="nil"/>
              <w:bottom w:val="nil"/>
              <w:right w:val="nil"/>
            </w:tcBorders>
            <w:shd w:val="clear" w:color="000000" w:fill="D9D9D9"/>
            <w:noWrap/>
            <w:vAlign w:val="bottom"/>
          </w:tcPr>
          <w:p w14:paraId="1909D13D"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88" w:type="dxa"/>
            <w:tcBorders>
              <w:top w:val="nil"/>
              <w:left w:val="nil"/>
              <w:bottom w:val="nil"/>
              <w:right w:val="nil"/>
            </w:tcBorders>
            <w:shd w:val="clear" w:color="000000" w:fill="D9D9D9"/>
            <w:noWrap/>
            <w:vAlign w:val="bottom"/>
          </w:tcPr>
          <w:p w14:paraId="28ACDCB1"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92" w:type="dxa"/>
            <w:tcBorders>
              <w:top w:val="nil"/>
              <w:left w:val="nil"/>
              <w:bottom w:val="nil"/>
              <w:right w:val="nil"/>
            </w:tcBorders>
            <w:shd w:val="clear" w:color="000000" w:fill="D9D9D9"/>
            <w:noWrap/>
            <w:vAlign w:val="bottom"/>
          </w:tcPr>
          <w:p w14:paraId="0A9B2960"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804" w:type="dxa"/>
            <w:tcBorders>
              <w:top w:val="nil"/>
              <w:left w:val="nil"/>
              <w:bottom w:val="nil"/>
              <w:right w:val="nil"/>
            </w:tcBorders>
            <w:shd w:val="clear" w:color="000000" w:fill="D9D9D9"/>
            <w:noWrap/>
            <w:vAlign w:val="bottom"/>
          </w:tcPr>
          <w:p w14:paraId="7D8F0EC1"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1082" w:type="dxa"/>
            <w:tcBorders>
              <w:top w:val="nil"/>
              <w:left w:val="nil"/>
              <w:bottom w:val="nil"/>
              <w:right w:val="nil"/>
            </w:tcBorders>
            <w:shd w:val="clear" w:color="000000" w:fill="D9D9D9"/>
            <w:noWrap/>
            <w:vAlign w:val="bottom"/>
          </w:tcPr>
          <w:p w14:paraId="7435FBDE" w14:textId="77777777" w:rsidR="008624B9" w:rsidRPr="008624B9" w:rsidRDefault="008624B9" w:rsidP="008624B9">
            <w:pPr>
              <w:jc w:val="center"/>
              <w:rPr>
                <w:rFonts w:ascii="Calibri" w:eastAsia="Times New Roman" w:hAnsi="Calibri"/>
                <w:color w:val="0000FF"/>
                <w:sz w:val="20"/>
                <w:szCs w:val="20"/>
              </w:rPr>
            </w:pPr>
            <w:r w:rsidRPr="008624B9">
              <w:rPr>
                <w:rFonts w:ascii="Calibri" w:eastAsia="Times New Roman" w:hAnsi="Calibri"/>
                <w:color w:val="0000FF"/>
                <w:sz w:val="20"/>
                <w:szCs w:val="20"/>
              </w:rPr>
              <w:t>AA</w:t>
            </w:r>
          </w:p>
        </w:tc>
        <w:tc>
          <w:tcPr>
            <w:tcW w:w="994" w:type="dxa"/>
            <w:tcBorders>
              <w:top w:val="nil"/>
              <w:left w:val="nil"/>
              <w:bottom w:val="nil"/>
              <w:right w:val="nil"/>
            </w:tcBorders>
            <w:shd w:val="clear" w:color="000000" w:fill="D9D9D9"/>
            <w:noWrap/>
            <w:vAlign w:val="bottom"/>
          </w:tcPr>
          <w:p w14:paraId="560C7A4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6" w:type="dxa"/>
            <w:tcBorders>
              <w:top w:val="nil"/>
              <w:left w:val="nil"/>
              <w:bottom w:val="nil"/>
              <w:right w:val="nil"/>
            </w:tcBorders>
            <w:shd w:val="clear" w:color="000000" w:fill="D9D9D9"/>
            <w:noWrap/>
            <w:vAlign w:val="bottom"/>
          </w:tcPr>
          <w:p w14:paraId="37BC78D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r>
      <w:tr w:rsidR="008624B9" w:rsidRPr="008624B9" w14:paraId="3470B894" w14:textId="77777777">
        <w:trPr>
          <w:trHeight w:val="216"/>
        </w:trPr>
        <w:tc>
          <w:tcPr>
            <w:tcW w:w="1657" w:type="dxa"/>
            <w:tcBorders>
              <w:top w:val="nil"/>
              <w:left w:val="nil"/>
              <w:bottom w:val="nil"/>
              <w:right w:val="nil"/>
            </w:tcBorders>
            <w:shd w:val="clear" w:color="auto" w:fill="auto"/>
            <w:noWrap/>
            <w:vAlign w:val="center"/>
          </w:tcPr>
          <w:p w14:paraId="7D852A2F"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PI 410954</w:t>
            </w:r>
          </w:p>
        </w:tc>
        <w:tc>
          <w:tcPr>
            <w:tcW w:w="1250" w:type="dxa"/>
            <w:tcBorders>
              <w:top w:val="nil"/>
              <w:left w:val="nil"/>
              <w:bottom w:val="nil"/>
              <w:right w:val="nil"/>
            </w:tcBorders>
            <w:shd w:val="clear" w:color="auto" w:fill="auto"/>
            <w:noWrap/>
            <w:vAlign w:val="bottom"/>
          </w:tcPr>
          <w:p w14:paraId="78B0439C" w14:textId="77777777" w:rsidR="008624B9" w:rsidRPr="008624B9" w:rsidRDefault="008624B9" w:rsidP="008624B9">
            <w:pPr>
              <w:jc w:val="center"/>
              <w:rPr>
                <w:rFonts w:eastAsia="Times New Roman"/>
                <w:color w:val="000000"/>
                <w:sz w:val="20"/>
                <w:szCs w:val="20"/>
              </w:rPr>
            </w:pPr>
            <w:r w:rsidRPr="008624B9">
              <w:rPr>
                <w:rFonts w:eastAsia="Times New Roman"/>
                <w:color w:val="000000"/>
                <w:sz w:val="20"/>
                <w:szCs w:val="20"/>
              </w:rPr>
              <w:t>1</w:t>
            </w:r>
          </w:p>
        </w:tc>
        <w:tc>
          <w:tcPr>
            <w:tcW w:w="674" w:type="dxa"/>
            <w:tcBorders>
              <w:top w:val="nil"/>
              <w:left w:val="nil"/>
              <w:bottom w:val="nil"/>
              <w:right w:val="nil"/>
            </w:tcBorders>
            <w:shd w:val="clear" w:color="auto" w:fill="auto"/>
            <w:noWrap/>
            <w:vAlign w:val="bottom"/>
          </w:tcPr>
          <w:p w14:paraId="1D1E9F4D" w14:textId="77777777" w:rsidR="008624B9" w:rsidRPr="008624B9" w:rsidRDefault="008624B9" w:rsidP="008624B9">
            <w:pPr>
              <w:jc w:val="center"/>
              <w:rPr>
                <w:rFonts w:eastAsia="Times New Roman"/>
                <w:color w:val="000000"/>
                <w:sz w:val="20"/>
                <w:szCs w:val="20"/>
              </w:rPr>
            </w:pPr>
          </w:p>
        </w:tc>
        <w:tc>
          <w:tcPr>
            <w:tcW w:w="754" w:type="dxa"/>
            <w:tcBorders>
              <w:top w:val="nil"/>
              <w:left w:val="nil"/>
              <w:bottom w:val="nil"/>
              <w:right w:val="nil"/>
            </w:tcBorders>
            <w:shd w:val="clear" w:color="000000" w:fill="D9D9D9"/>
            <w:noWrap/>
            <w:vAlign w:val="bottom"/>
          </w:tcPr>
          <w:p w14:paraId="3AD2088B"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269E7F7C"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0" w:type="dxa"/>
            <w:tcBorders>
              <w:top w:val="nil"/>
              <w:left w:val="nil"/>
              <w:bottom w:val="nil"/>
              <w:right w:val="nil"/>
            </w:tcBorders>
            <w:shd w:val="clear" w:color="000000" w:fill="D9D9D9"/>
            <w:noWrap/>
            <w:vAlign w:val="bottom"/>
          </w:tcPr>
          <w:p w14:paraId="298D7A5C"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8" w:type="dxa"/>
            <w:tcBorders>
              <w:top w:val="nil"/>
              <w:left w:val="nil"/>
              <w:bottom w:val="nil"/>
              <w:right w:val="nil"/>
            </w:tcBorders>
            <w:shd w:val="clear" w:color="000000" w:fill="D9D9D9"/>
            <w:noWrap/>
            <w:vAlign w:val="bottom"/>
          </w:tcPr>
          <w:p w14:paraId="339BEBBF"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2" w:type="dxa"/>
            <w:tcBorders>
              <w:top w:val="nil"/>
              <w:left w:val="nil"/>
              <w:bottom w:val="nil"/>
              <w:right w:val="nil"/>
            </w:tcBorders>
            <w:shd w:val="clear" w:color="000000" w:fill="D9D9D9"/>
            <w:noWrap/>
            <w:vAlign w:val="bottom"/>
          </w:tcPr>
          <w:p w14:paraId="7FAFCD6F"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804" w:type="dxa"/>
            <w:tcBorders>
              <w:top w:val="nil"/>
              <w:left w:val="nil"/>
              <w:bottom w:val="nil"/>
              <w:right w:val="nil"/>
            </w:tcBorders>
            <w:shd w:val="clear" w:color="000000" w:fill="D9D9D9"/>
            <w:noWrap/>
            <w:vAlign w:val="bottom"/>
          </w:tcPr>
          <w:p w14:paraId="16690D5E"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1082" w:type="dxa"/>
            <w:tcBorders>
              <w:top w:val="nil"/>
              <w:left w:val="nil"/>
              <w:bottom w:val="nil"/>
              <w:right w:val="nil"/>
            </w:tcBorders>
            <w:shd w:val="clear" w:color="000000" w:fill="D9D9D9"/>
            <w:noWrap/>
            <w:vAlign w:val="bottom"/>
          </w:tcPr>
          <w:p w14:paraId="5732944E"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94" w:type="dxa"/>
            <w:tcBorders>
              <w:top w:val="nil"/>
              <w:left w:val="nil"/>
              <w:bottom w:val="nil"/>
              <w:right w:val="nil"/>
            </w:tcBorders>
            <w:shd w:val="clear" w:color="000000" w:fill="D9D9D9"/>
            <w:noWrap/>
            <w:vAlign w:val="bottom"/>
          </w:tcPr>
          <w:p w14:paraId="4A706747"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c>
          <w:tcPr>
            <w:tcW w:w="986" w:type="dxa"/>
            <w:tcBorders>
              <w:top w:val="nil"/>
              <w:left w:val="nil"/>
              <w:bottom w:val="nil"/>
              <w:right w:val="nil"/>
            </w:tcBorders>
            <w:shd w:val="clear" w:color="000000" w:fill="D9D9D9"/>
            <w:noWrap/>
            <w:vAlign w:val="bottom"/>
          </w:tcPr>
          <w:p w14:paraId="5536DAB2" w14:textId="77777777" w:rsidR="008624B9" w:rsidRPr="008624B9" w:rsidRDefault="008624B9" w:rsidP="008624B9">
            <w:pPr>
              <w:jc w:val="center"/>
              <w:rPr>
                <w:rFonts w:ascii="Calibri" w:eastAsia="Times New Roman" w:hAnsi="Calibri"/>
                <w:color w:val="FF0000"/>
                <w:sz w:val="20"/>
                <w:szCs w:val="20"/>
              </w:rPr>
            </w:pPr>
            <w:r w:rsidRPr="008624B9">
              <w:rPr>
                <w:rFonts w:ascii="Calibri" w:eastAsia="Times New Roman" w:hAnsi="Calibri"/>
                <w:color w:val="FF0000"/>
                <w:sz w:val="20"/>
                <w:szCs w:val="20"/>
              </w:rPr>
              <w:t>BB</w:t>
            </w:r>
          </w:p>
        </w:tc>
      </w:tr>
    </w:tbl>
    <w:p w14:paraId="6365DE67" w14:textId="77777777" w:rsidR="008624B9" w:rsidRDefault="008624B9" w:rsidP="00377328"/>
    <w:p w14:paraId="5612110C" w14:textId="77777777" w:rsidR="00B47293" w:rsidRPr="00027CD5" w:rsidRDefault="00B47293" w:rsidP="00377328">
      <w:r>
        <w:rPr>
          <w:b/>
        </w:rPr>
        <w:t xml:space="preserve">Table 11. </w:t>
      </w:r>
      <w:r>
        <w:t xml:space="preserve"> Pairwise dissimilarity distances (Euclidean) between non-</w:t>
      </w:r>
      <w:r>
        <w:rPr>
          <w:i/>
        </w:rPr>
        <w:t>Sr24</w:t>
      </w:r>
      <w:r>
        <w:t xml:space="preserve"> resistant DH lines and PI 410954, Faller, RB07. Analysis peformed in R using the package </w:t>
      </w:r>
      <w:r>
        <w:rPr>
          <w:rFonts w:ascii="Courier" w:hAnsi="Courier"/>
          <w:sz w:val="22"/>
          <w:szCs w:val="22"/>
        </w:rPr>
        <w:t>cluster</w:t>
      </w:r>
      <w:r>
        <w:t>.</w:t>
      </w:r>
      <w:r w:rsidR="00027CD5">
        <w:t xml:space="preserve"> Distances in bold italics are significant (</w:t>
      </w:r>
      <w:r w:rsidR="00027CD5">
        <w:rPr>
          <w:i/>
        </w:rPr>
        <w:t>P</w:t>
      </w:r>
      <w:r w:rsidR="00027CD5">
        <w:t xml:space="preserve"> &lt; 0.</w:t>
      </w:r>
      <w:commentRangeStart w:id="160"/>
      <w:r w:rsidR="00027CD5">
        <w:t>05</w:t>
      </w:r>
      <w:commentRangeEnd w:id="160"/>
      <w:r w:rsidR="00495FCD">
        <w:rPr>
          <w:rStyle w:val="CommentReference"/>
          <w:vanish/>
        </w:rPr>
        <w:commentReference w:id="160"/>
      </w:r>
      <w:r w:rsidR="00027CD5">
        <w:t>).</w:t>
      </w:r>
    </w:p>
    <w:p w14:paraId="0E24EE53" w14:textId="77777777" w:rsidR="00B47293" w:rsidRDefault="00B47293" w:rsidP="00377328"/>
    <w:tbl>
      <w:tblPr>
        <w:tblW w:w="12765" w:type="dxa"/>
        <w:tblInd w:w="93" w:type="dxa"/>
        <w:tblLayout w:type="fixed"/>
        <w:tblLook w:val="04A0" w:firstRow="1" w:lastRow="0" w:firstColumn="1" w:lastColumn="0" w:noHBand="0" w:noVBand="1"/>
      </w:tblPr>
      <w:tblGrid>
        <w:gridCol w:w="1545"/>
        <w:gridCol w:w="1350"/>
        <w:gridCol w:w="1350"/>
        <w:gridCol w:w="1500"/>
        <w:gridCol w:w="1350"/>
        <w:gridCol w:w="1350"/>
        <w:gridCol w:w="1440"/>
        <w:gridCol w:w="1440"/>
        <w:gridCol w:w="1440"/>
      </w:tblGrid>
      <w:tr w:rsidR="00F83197" w:rsidRPr="00F83197" w14:paraId="5AFD7642" w14:textId="77777777">
        <w:trPr>
          <w:trHeight w:val="260"/>
        </w:trPr>
        <w:tc>
          <w:tcPr>
            <w:tcW w:w="1545" w:type="dxa"/>
            <w:tcBorders>
              <w:top w:val="nil"/>
              <w:left w:val="nil"/>
              <w:bottom w:val="nil"/>
              <w:right w:val="nil"/>
            </w:tcBorders>
            <w:shd w:val="clear" w:color="auto" w:fill="auto"/>
            <w:noWrap/>
            <w:vAlign w:val="center"/>
          </w:tcPr>
          <w:p w14:paraId="39D7AE62" w14:textId="77777777" w:rsidR="00F83197" w:rsidRPr="00F83197" w:rsidRDefault="00F83197" w:rsidP="00F83197">
            <w:pPr>
              <w:jc w:val="center"/>
              <w:rPr>
                <w:rFonts w:eastAsia="Times New Roman"/>
                <w:color w:val="000000"/>
                <w:sz w:val="20"/>
                <w:szCs w:val="20"/>
              </w:rPr>
            </w:pPr>
          </w:p>
        </w:tc>
        <w:tc>
          <w:tcPr>
            <w:tcW w:w="1350" w:type="dxa"/>
            <w:tcBorders>
              <w:top w:val="nil"/>
              <w:left w:val="nil"/>
              <w:bottom w:val="single" w:sz="8" w:space="0" w:color="auto"/>
              <w:right w:val="nil"/>
            </w:tcBorders>
            <w:shd w:val="clear" w:color="auto" w:fill="auto"/>
            <w:noWrap/>
            <w:vAlign w:val="center"/>
          </w:tcPr>
          <w:p w14:paraId="2249C357"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12XR140-2-1</w:t>
            </w:r>
          </w:p>
        </w:tc>
        <w:tc>
          <w:tcPr>
            <w:tcW w:w="1350" w:type="dxa"/>
            <w:tcBorders>
              <w:top w:val="nil"/>
              <w:left w:val="nil"/>
              <w:bottom w:val="single" w:sz="8" w:space="0" w:color="auto"/>
              <w:right w:val="nil"/>
            </w:tcBorders>
            <w:shd w:val="clear" w:color="auto" w:fill="auto"/>
            <w:noWrap/>
            <w:vAlign w:val="center"/>
          </w:tcPr>
          <w:p w14:paraId="02D79D00"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12XR140-2-2</w:t>
            </w:r>
          </w:p>
        </w:tc>
        <w:tc>
          <w:tcPr>
            <w:tcW w:w="1500" w:type="dxa"/>
            <w:tcBorders>
              <w:top w:val="nil"/>
              <w:left w:val="nil"/>
              <w:bottom w:val="single" w:sz="8" w:space="0" w:color="auto"/>
              <w:right w:val="nil"/>
            </w:tcBorders>
            <w:shd w:val="clear" w:color="auto" w:fill="auto"/>
            <w:noWrap/>
            <w:vAlign w:val="center"/>
          </w:tcPr>
          <w:p w14:paraId="24AECBEA"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12XR140-2-13</w:t>
            </w:r>
          </w:p>
        </w:tc>
        <w:tc>
          <w:tcPr>
            <w:tcW w:w="1350" w:type="dxa"/>
            <w:tcBorders>
              <w:top w:val="nil"/>
              <w:left w:val="nil"/>
              <w:bottom w:val="single" w:sz="8" w:space="0" w:color="auto"/>
              <w:right w:val="nil"/>
            </w:tcBorders>
            <w:shd w:val="clear" w:color="auto" w:fill="auto"/>
            <w:noWrap/>
            <w:vAlign w:val="center"/>
          </w:tcPr>
          <w:p w14:paraId="60D18B5A"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12XR147-1-1</w:t>
            </w:r>
          </w:p>
        </w:tc>
        <w:tc>
          <w:tcPr>
            <w:tcW w:w="1350" w:type="dxa"/>
            <w:tcBorders>
              <w:top w:val="nil"/>
              <w:left w:val="nil"/>
              <w:bottom w:val="single" w:sz="8" w:space="0" w:color="auto"/>
              <w:right w:val="nil"/>
            </w:tcBorders>
            <w:shd w:val="clear" w:color="auto" w:fill="auto"/>
            <w:noWrap/>
            <w:vAlign w:val="center"/>
          </w:tcPr>
          <w:p w14:paraId="61DBE724"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12XR147-1-7</w:t>
            </w:r>
          </w:p>
        </w:tc>
        <w:tc>
          <w:tcPr>
            <w:tcW w:w="1440" w:type="dxa"/>
            <w:tcBorders>
              <w:top w:val="nil"/>
              <w:left w:val="nil"/>
              <w:bottom w:val="single" w:sz="8" w:space="0" w:color="auto"/>
              <w:right w:val="nil"/>
            </w:tcBorders>
            <w:shd w:val="clear" w:color="auto" w:fill="auto"/>
            <w:noWrap/>
            <w:vAlign w:val="center"/>
          </w:tcPr>
          <w:p w14:paraId="4C3F3C0D"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12XR147-1-10</w:t>
            </w:r>
          </w:p>
        </w:tc>
        <w:tc>
          <w:tcPr>
            <w:tcW w:w="1440" w:type="dxa"/>
            <w:tcBorders>
              <w:top w:val="nil"/>
              <w:left w:val="nil"/>
              <w:bottom w:val="single" w:sz="8" w:space="0" w:color="auto"/>
              <w:right w:val="nil"/>
            </w:tcBorders>
            <w:shd w:val="clear" w:color="auto" w:fill="auto"/>
            <w:noWrap/>
            <w:vAlign w:val="center"/>
          </w:tcPr>
          <w:p w14:paraId="30EF8EBF"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12XR158-13-4</w:t>
            </w:r>
          </w:p>
        </w:tc>
        <w:tc>
          <w:tcPr>
            <w:tcW w:w="1440" w:type="dxa"/>
            <w:tcBorders>
              <w:top w:val="nil"/>
              <w:left w:val="nil"/>
              <w:bottom w:val="single" w:sz="8" w:space="0" w:color="auto"/>
              <w:right w:val="nil"/>
            </w:tcBorders>
            <w:shd w:val="clear" w:color="auto" w:fill="auto"/>
            <w:noWrap/>
            <w:vAlign w:val="center"/>
          </w:tcPr>
          <w:p w14:paraId="71440EEC"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12XR158-13-8</w:t>
            </w:r>
          </w:p>
        </w:tc>
      </w:tr>
      <w:tr w:rsidR="00F83197" w:rsidRPr="00F83197" w14:paraId="2C2BA884" w14:textId="77777777">
        <w:trPr>
          <w:trHeight w:val="240"/>
        </w:trPr>
        <w:tc>
          <w:tcPr>
            <w:tcW w:w="1545" w:type="dxa"/>
            <w:tcBorders>
              <w:top w:val="nil"/>
              <w:left w:val="nil"/>
              <w:bottom w:val="nil"/>
              <w:right w:val="nil"/>
            </w:tcBorders>
            <w:shd w:val="clear" w:color="auto" w:fill="auto"/>
            <w:noWrap/>
            <w:vAlign w:val="center"/>
          </w:tcPr>
          <w:p w14:paraId="48AEAC00"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12XR140-2-1</w:t>
            </w:r>
          </w:p>
        </w:tc>
        <w:tc>
          <w:tcPr>
            <w:tcW w:w="1350" w:type="dxa"/>
            <w:tcBorders>
              <w:top w:val="nil"/>
              <w:left w:val="nil"/>
              <w:bottom w:val="nil"/>
              <w:right w:val="nil"/>
            </w:tcBorders>
            <w:shd w:val="clear" w:color="auto" w:fill="auto"/>
            <w:noWrap/>
            <w:vAlign w:val="center"/>
          </w:tcPr>
          <w:p w14:paraId="700956A9" w14:textId="77777777" w:rsidR="00F83197" w:rsidRPr="00F83197" w:rsidRDefault="00F83197" w:rsidP="00F83197">
            <w:pPr>
              <w:jc w:val="center"/>
              <w:rPr>
                <w:rFonts w:eastAsia="Times New Roman"/>
                <w:color w:val="000000"/>
                <w:sz w:val="20"/>
                <w:szCs w:val="20"/>
              </w:rPr>
            </w:pPr>
          </w:p>
        </w:tc>
        <w:tc>
          <w:tcPr>
            <w:tcW w:w="1350" w:type="dxa"/>
            <w:tcBorders>
              <w:top w:val="nil"/>
              <w:left w:val="nil"/>
              <w:bottom w:val="nil"/>
              <w:right w:val="nil"/>
            </w:tcBorders>
            <w:shd w:val="clear" w:color="auto" w:fill="auto"/>
            <w:noWrap/>
            <w:vAlign w:val="center"/>
          </w:tcPr>
          <w:p w14:paraId="314E895B" w14:textId="77777777" w:rsidR="00F83197" w:rsidRPr="00F83197" w:rsidRDefault="00F83197" w:rsidP="00F83197">
            <w:pPr>
              <w:jc w:val="center"/>
              <w:rPr>
                <w:rFonts w:eastAsia="Times New Roman"/>
                <w:color w:val="000000"/>
                <w:sz w:val="20"/>
                <w:szCs w:val="20"/>
              </w:rPr>
            </w:pPr>
          </w:p>
        </w:tc>
        <w:tc>
          <w:tcPr>
            <w:tcW w:w="1500" w:type="dxa"/>
            <w:tcBorders>
              <w:top w:val="nil"/>
              <w:left w:val="nil"/>
              <w:bottom w:val="nil"/>
              <w:right w:val="nil"/>
            </w:tcBorders>
            <w:shd w:val="clear" w:color="auto" w:fill="auto"/>
            <w:noWrap/>
            <w:vAlign w:val="center"/>
          </w:tcPr>
          <w:p w14:paraId="2CF83A8E" w14:textId="77777777" w:rsidR="00F83197" w:rsidRPr="00F83197" w:rsidRDefault="00F83197" w:rsidP="00F83197">
            <w:pPr>
              <w:jc w:val="center"/>
              <w:rPr>
                <w:rFonts w:eastAsia="Times New Roman"/>
                <w:color w:val="000000"/>
                <w:sz w:val="20"/>
                <w:szCs w:val="20"/>
              </w:rPr>
            </w:pPr>
          </w:p>
        </w:tc>
        <w:tc>
          <w:tcPr>
            <w:tcW w:w="1350" w:type="dxa"/>
            <w:tcBorders>
              <w:top w:val="nil"/>
              <w:left w:val="nil"/>
              <w:bottom w:val="nil"/>
              <w:right w:val="nil"/>
            </w:tcBorders>
            <w:shd w:val="clear" w:color="auto" w:fill="auto"/>
            <w:noWrap/>
            <w:vAlign w:val="center"/>
          </w:tcPr>
          <w:p w14:paraId="49EB32E6" w14:textId="77777777" w:rsidR="00F83197" w:rsidRPr="00F83197" w:rsidRDefault="00F83197" w:rsidP="00F83197">
            <w:pPr>
              <w:jc w:val="center"/>
              <w:rPr>
                <w:rFonts w:eastAsia="Times New Roman"/>
                <w:color w:val="000000"/>
                <w:sz w:val="20"/>
                <w:szCs w:val="20"/>
              </w:rPr>
            </w:pPr>
          </w:p>
        </w:tc>
        <w:tc>
          <w:tcPr>
            <w:tcW w:w="1350" w:type="dxa"/>
            <w:tcBorders>
              <w:top w:val="nil"/>
              <w:left w:val="nil"/>
              <w:bottom w:val="nil"/>
              <w:right w:val="nil"/>
            </w:tcBorders>
            <w:shd w:val="clear" w:color="auto" w:fill="auto"/>
            <w:noWrap/>
            <w:vAlign w:val="center"/>
          </w:tcPr>
          <w:p w14:paraId="5F0C8F2C"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FDD8138"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6FB3334F"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48C4422E" w14:textId="77777777" w:rsidR="00F83197" w:rsidRPr="00F83197" w:rsidRDefault="00F83197" w:rsidP="00F83197">
            <w:pPr>
              <w:jc w:val="center"/>
              <w:rPr>
                <w:rFonts w:eastAsia="Times New Roman"/>
                <w:color w:val="000000"/>
                <w:sz w:val="20"/>
                <w:szCs w:val="20"/>
              </w:rPr>
            </w:pPr>
          </w:p>
        </w:tc>
      </w:tr>
      <w:tr w:rsidR="00F83197" w:rsidRPr="00F83197" w14:paraId="148B6C5B" w14:textId="77777777">
        <w:trPr>
          <w:trHeight w:val="240"/>
        </w:trPr>
        <w:tc>
          <w:tcPr>
            <w:tcW w:w="1545" w:type="dxa"/>
            <w:tcBorders>
              <w:top w:val="nil"/>
              <w:left w:val="nil"/>
              <w:bottom w:val="nil"/>
              <w:right w:val="nil"/>
            </w:tcBorders>
            <w:shd w:val="clear" w:color="auto" w:fill="auto"/>
            <w:noWrap/>
            <w:vAlign w:val="center"/>
          </w:tcPr>
          <w:p w14:paraId="21ECA693"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12XR140-2-2</w:t>
            </w:r>
          </w:p>
        </w:tc>
        <w:tc>
          <w:tcPr>
            <w:tcW w:w="1350" w:type="dxa"/>
            <w:tcBorders>
              <w:top w:val="nil"/>
              <w:left w:val="nil"/>
              <w:bottom w:val="nil"/>
              <w:right w:val="nil"/>
            </w:tcBorders>
            <w:shd w:val="clear" w:color="auto" w:fill="auto"/>
            <w:noWrap/>
            <w:vAlign w:val="center"/>
          </w:tcPr>
          <w:p w14:paraId="0EBF07F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88.57</w:t>
            </w:r>
          </w:p>
        </w:tc>
        <w:tc>
          <w:tcPr>
            <w:tcW w:w="1350" w:type="dxa"/>
            <w:tcBorders>
              <w:top w:val="nil"/>
              <w:left w:val="nil"/>
              <w:bottom w:val="nil"/>
              <w:right w:val="nil"/>
            </w:tcBorders>
            <w:shd w:val="clear" w:color="auto" w:fill="auto"/>
            <w:noWrap/>
            <w:vAlign w:val="center"/>
          </w:tcPr>
          <w:p w14:paraId="51A1F2F6" w14:textId="77777777" w:rsidR="00F83197" w:rsidRPr="00F83197" w:rsidRDefault="00F83197" w:rsidP="00F83197">
            <w:pPr>
              <w:jc w:val="center"/>
              <w:rPr>
                <w:rFonts w:eastAsia="Times New Roman"/>
                <w:color w:val="000000"/>
                <w:sz w:val="20"/>
                <w:szCs w:val="20"/>
              </w:rPr>
            </w:pPr>
          </w:p>
        </w:tc>
        <w:tc>
          <w:tcPr>
            <w:tcW w:w="1500" w:type="dxa"/>
            <w:tcBorders>
              <w:top w:val="nil"/>
              <w:left w:val="nil"/>
              <w:bottom w:val="nil"/>
              <w:right w:val="nil"/>
            </w:tcBorders>
            <w:shd w:val="clear" w:color="auto" w:fill="auto"/>
            <w:noWrap/>
            <w:vAlign w:val="center"/>
          </w:tcPr>
          <w:p w14:paraId="4CF2ABD8" w14:textId="77777777" w:rsidR="00F83197" w:rsidRPr="00F83197" w:rsidRDefault="00F83197" w:rsidP="00F83197">
            <w:pPr>
              <w:jc w:val="center"/>
              <w:rPr>
                <w:rFonts w:eastAsia="Times New Roman"/>
                <w:color w:val="000000"/>
                <w:sz w:val="20"/>
                <w:szCs w:val="20"/>
              </w:rPr>
            </w:pPr>
          </w:p>
        </w:tc>
        <w:tc>
          <w:tcPr>
            <w:tcW w:w="1350" w:type="dxa"/>
            <w:tcBorders>
              <w:top w:val="nil"/>
              <w:left w:val="nil"/>
              <w:bottom w:val="nil"/>
              <w:right w:val="nil"/>
            </w:tcBorders>
            <w:shd w:val="clear" w:color="auto" w:fill="auto"/>
            <w:noWrap/>
            <w:vAlign w:val="center"/>
          </w:tcPr>
          <w:p w14:paraId="14B76D90" w14:textId="77777777" w:rsidR="00F83197" w:rsidRPr="00F83197" w:rsidRDefault="00F83197" w:rsidP="00F83197">
            <w:pPr>
              <w:jc w:val="center"/>
              <w:rPr>
                <w:rFonts w:eastAsia="Times New Roman"/>
                <w:color w:val="000000"/>
                <w:sz w:val="20"/>
                <w:szCs w:val="20"/>
              </w:rPr>
            </w:pPr>
          </w:p>
        </w:tc>
        <w:tc>
          <w:tcPr>
            <w:tcW w:w="1350" w:type="dxa"/>
            <w:tcBorders>
              <w:top w:val="nil"/>
              <w:left w:val="nil"/>
              <w:bottom w:val="nil"/>
              <w:right w:val="nil"/>
            </w:tcBorders>
            <w:shd w:val="clear" w:color="auto" w:fill="auto"/>
            <w:noWrap/>
            <w:vAlign w:val="center"/>
          </w:tcPr>
          <w:p w14:paraId="5BF2FCF6"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3DF466E"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79DB45D"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81D3BC8" w14:textId="77777777" w:rsidR="00F83197" w:rsidRPr="00F83197" w:rsidRDefault="00F83197" w:rsidP="00F83197">
            <w:pPr>
              <w:jc w:val="center"/>
              <w:rPr>
                <w:rFonts w:eastAsia="Times New Roman"/>
                <w:color w:val="000000"/>
                <w:sz w:val="20"/>
                <w:szCs w:val="20"/>
              </w:rPr>
            </w:pPr>
          </w:p>
        </w:tc>
      </w:tr>
      <w:tr w:rsidR="00F83197" w:rsidRPr="00F83197" w14:paraId="5FEB60EA" w14:textId="77777777">
        <w:trPr>
          <w:trHeight w:val="240"/>
        </w:trPr>
        <w:tc>
          <w:tcPr>
            <w:tcW w:w="1545" w:type="dxa"/>
            <w:tcBorders>
              <w:top w:val="nil"/>
              <w:left w:val="nil"/>
              <w:bottom w:val="nil"/>
              <w:right w:val="nil"/>
            </w:tcBorders>
            <w:shd w:val="clear" w:color="auto" w:fill="auto"/>
            <w:noWrap/>
            <w:vAlign w:val="center"/>
          </w:tcPr>
          <w:p w14:paraId="43C8ACE9"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12XR140-2-13</w:t>
            </w:r>
          </w:p>
        </w:tc>
        <w:tc>
          <w:tcPr>
            <w:tcW w:w="1350" w:type="dxa"/>
            <w:tcBorders>
              <w:top w:val="nil"/>
              <w:left w:val="nil"/>
              <w:bottom w:val="nil"/>
              <w:right w:val="nil"/>
            </w:tcBorders>
            <w:shd w:val="clear" w:color="auto" w:fill="auto"/>
            <w:noWrap/>
            <w:vAlign w:val="center"/>
          </w:tcPr>
          <w:p w14:paraId="049E35E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82.30</w:t>
            </w:r>
          </w:p>
        </w:tc>
        <w:tc>
          <w:tcPr>
            <w:tcW w:w="1350" w:type="dxa"/>
            <w:tcBorders>
              <w:top w:val="nil"/>
              <w:left w:val="nil"/>
              <w:bottom w:val="nil"/>
              <w:right w:val="nil"/>
            </w:tcBorders>
            <w:shd w:val="clear" w:color="auto" w:fill="auto"/>
            <w:noWrap/>
            <w:vAlign w:val="center"/>
          </w:tcPr>
          <w:p w14:paraId="448758F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87.63</w:t>
            </w:r>
          </w:p>
        </w:tc>
        <w:tc>
          <w:tcPr>
            <w:tcW w:w="1500" w:type="dxa"/>
            <w:tcBorders>
              <w:top w:val="nil"/>
              <w:left w:val="nil"/>
              <w:bottom w:val="nil"/>
              <w:right w:val="nil"/>
            </w:tcBorders>
            <w:shd w:val="clear" w:color="auto" w:fill="auto"/>
            <w:noWrap/>
            <w:vAlign w:val="center"/>
          </w:tcPr>
          <w:p w14:paraId="176C67A7" w14:textId="77777777" w:rsidR="00F83197" w:rsidRPr="00F83197" w:rsidRDefault="00F83197" w:rsidP="00F83197">
            <w:pPr>
              <w:jc w:val="center"/>
              <w:rPr>
                <w:rFonts w:eastAsia="Times New Roman"/>
                <w:color w:val="000000"/>
                <w:sz w:val="20"/>
                <w:szCs w:val="20"/>
              </w:rPr>
            </w:pPr>
          </w:p>
        </w:tc>
        <w:tc>
          <w:tcPr>
            <w:tcW w:w="1350" w:type="dxa"/>
            <w:tcBorders>
              <w:top w:val="nil"/>
              <w:left w:val="nil"/>
              <w:bottom w:val="nil"/>
              <w:right w:val="nil"/>
            </w:tcBorders>
            <w:shd w:val="clear" w:color="auto" w:fill="auto"/>
            <w:noWrap/>
            <w:vAlign w:val="center"/>
          </w:tcPr>
          <w:p w14:paraId="34D1316F" w14:textId="77777777" w:rsidR="00F83197" w:rsidRPr="00F83197" w:rsidRDefault="00F83197" w:rsidP="00F83197">
            <w:pPr>
              <w:jc w:val="center"/>
              <w:rPr>
                <w:rFonts w:eastAsia="Times New Roman"/>
                <w:color w:val="000000"/>
                <w:sz w:val="20"/>
                <w:szCs w:val="20"/>
              </w:rPr>
            </w:pPr>
          </w:p>
        </w:tc>
        <w:tc>
          <w:tcPr>
            <w:tcW w:w="1350" w:type="dxa"/>
            <w:tcBorders>
              <w:top w:val="nil"/>
              <w:left w:val="nil"/>
              <w:bottom w:val="nil"/>
              <w:right w:val="nil"/>
            </w:tcBorders>
            <w:shd w:val="clear" w:color="auto" w:fill="auto"/>
            <w:noWrap/>
            <w:vAlign w:val="center"/>
          </w:tcPr>
          <w:p w14:paraId="586238E7"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4B2DDDFE"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39AA3E94"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532F7D6B" w14:textId="77777777" w:rsidR="00F83197" w:rsidRPr="00F83197" w:rsidRDefault="00F83197" w:rsidP="00F83197">
            <w:pPr>
              <w:jc w:val="center"/>
              <w:rPr>
                <w:rFonts w:eastAsia="Times New Roman"/>
                <w:color w:val="000000"/>
                <w:sz w:val="20"/>
                <w:szCs w:val="20"/>
              </w:rPr>
            </w:pPr>
          </w:p>
        </w:tc>
      </w:tr>
      <w:tr w:rsidR="00F83197" w:rsidRPr="00F83197" w14:paraId="70D67F38" w14:textId="77777777">
        <w:trPr>
          <w:trHeight w:val="240"/>
        </w:trPr>
        <w:tc>
          <w:tcPr>
            <w:tcW w:w="1545" w:type="dxa"/>
            <w:tcBorders>
              <w:top w:val="nil"/>
              <w:left w:val="nil"/>
              <w:bottom w:val="nil"/>
              <w:right w:val="nil"/>
            </w:tcBorders>
            <w:shd w:val="clear" w:color="auto" w:fill="auto"/>
            <w:noWrap/>
            <w:vAlign w:val="center"/>
          </w:tcPr>
          <w:p w14:paraId="63F1D230"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12XR147-1-1</w:t>
            </w:r>
          </w:p>
        </w:tc>
        <w:tc>
          <w:tcPr>
            <w:tcW w:w="1350" w:type="dxa"/>
            <w:tcBorders>
              <w:top w:val="nil"/>
              <w:left w:val="nil"/>
              <w:bottom w:val="nil"/>
              <w:right w:val="nil"/>
            </w:tcBorders>
            <w:shd w:val="clear" w:color="auto" w:fill="auto"/>
            <w:noWrap/>
            <w:vAlign w:val="center"/>
          </w:tcPr>
          <w:p w14:paraId="4F196BD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104.99</w:t>
            </w:r>
          </w:p>
        </w:tc>
        <w:tc>
          <w:tcPr>
            <w:tcW w:w="1350" w:type="dxa"/>
            <w:tcBorders>
              <w:top w:val="nil"/>
              <w:left w:val="nil"/>
              <w:bottom w:val="nil"/>
              <w:right w:val="nil"/>
            </w:tcBorders>
            <w:shd w:val="clear" w:color="auto" w:fill="auto"/>
            <w:noWrap/>
            <w:vAlign w:val="center"/>
          </w:tcPr>
          <w:p w14:paraId="1D4A8F8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93.38</w:t>
            </w:r>
          </w:p>
        </w:tc>
        <w:tc>
          <w:tcPr>
            <w:tcW w:w="1500" w:type="dxa"/>
            <w:tcBorders>
              <w:top w:val="nil"/>
              <w:left w:val="nil"/>
              <w:bottom w:val="nil"/>
              <w:right w:val="nil"/>
            </w:tcBorders>
            <w:shd w:val="clear" w:color="auto" w:fill="auto"/>
            <w:noWrap/>
            <w:vAlign w:val="center"/>
          </w:tcPr>
          <w:p w14:paraId="50716DB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111.51</w:t>
            </w:r>
          </w:p>
        </w:tc>
        <w:tc>
          <w:tcPr>
            <w:tcW w:w="1350" w:type="dxa"/>
            <w:tcBorders>
              <w:top w:val="nil"/>
              <w:left w:val="nil"/>
              <w:bottom w:val="nil"/>
              <w:right w:val="nil"/>
            </w:tcBorders>
            <w:shd w:val="clear" w:color="auto" w:fill="auto"/>
            <w:noWrap/>
            <w:vAlign w:val="center"/>
          </w:tcPr>
          <w:p w14:paraId="2A8AAB05" w14:textId="77777777" w:rsidR="00F83197" w:rsidRPr="00F83197" w:rsidRDefault="00F83197" w:rsidP="00F83197">
            <w:pPr>
              <w:jc w:val="center"/>
              <w:rPr>
                <w:rFonts w:eastAsia="Times New Roman"/>
                <w:color w:val="000000"/>
                <w:sz w:val="20"/>
                <w:szCs w:val="20"/>
              </w:rPr>
            </w:pPr>
          </w:p>
        </w:tc>
        <w:tc>
          <w:tcPr>
            <w:tcW w:w="1350" w:type="dxa"/>
            <w:tcBorders>
              <w:top w:val="nil"/>
              <w:left w:val="nil"/>
              <w:bottom w:val="nil"/>
              <w:right w:val="nil"/>
            </w:tcBorders>
            <w:shd w:val="clear" w:color="auto" w:fill="auto"/>
            <w:noWrap/>
            <w:vAlign w:val="center"/>
          </w:tcPr>
          <w:p w14:paraId="24CFB8BB"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4FEEB693"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3DEFAAC"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6C436715" w14:textId="77777777" w:rsidR="00F83197" w:rsidRPr="00F83197" w:rsidRDefault="00F83197" w:rsidP="00F83197">
            <w:pPr>
              <w:jc w:val="center"/>
              <w:rPr>
                <w:rFonts w:eastAsia="Times New Roman"/>
                <w:color w:val="000000"/>
                <w:sz w:val="20"/>
                <w:szCs w:val="20"/>
              </w:rPr>
            </w:pPr>
          </w:p>
        </w:tc>
      </w:tr>
      <w:tr w:rsidR="00F83197" w:rsidRPr="00F83197" w14:paraId="2F39DCA3" w14:textId="77777777">
        <w:trPr>
          <w:trHeight w:val="240"/>
        </w:trPr>
        <w:tc>
          <w:tcPr>
            <w:tcW w:w="1545" w:type="dxa"/>
            <w:tcBorders>
              <w:top w:val="nil"/>
              <w:left w:val="nil"/>
              <w:bottom w:val="nil"/>
              <w:right w:val="nil"/>
            </w:tcBorders>
            <w:shd w:val="clear" w:color="auto" w:fill="auto"/>
            <w:noWrap/>
            <w:vAlign w:val="center"/>
          </w:tcPr>
          <w:p w14:paraId="6FDB8B71"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12XR147-1-7</w:t>
            </w:r>
          </w:p>
        </w:tc>
        <w:tc>
          <w:tcPr>
            <w:tcW w:w="1350" w:type="dxa"/>
            <w:tcBorders>
              <w:top w:val="nil"/>
              <w:left w:val="nil"/>
              <w:bottom w:val="nil"/>
              <w:right w:val="nil"/>
            </w:tcBorders>
            <w:shd w:val="clear" w:color="auto" w:fill="auto"/>
            <w:noWrap/>
            <w:vAlign w:val="center"/>
          </w:tcPr>
          <w:p w14:paraId="548150E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97.04</w:t>
            </w:r>
          </w:p>
        </w:tc>
        <w:tc>
          <w:tcPr>
            <w:tcW w:w="1350" w:type="dxa"/>
            <w:tcBorders>
              <w:top w:val="nil"/>
              <w:left w:val="nil"/>
              <w:bottom w:val="nil"/>
              <w:right w:val="nil"/>
            </w:tcBorders>
            <w:shd w:val="clear" w:color="auto" w:fill="auto"/>
            <w:noWrap/>
            <w:vAlign w:val="center"/>
          </w:tcPr>
          <w:p w14:paraId="0008B80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100.63</w:t>
            </w:r>
          </w:p>
        </w:tc>
        <w:tc>
          <w:tcPr>
            <w:tcW w:w="1500" w:type="dxa"/>
            <w:tcBorders>
              <w:top w:val="nil"/>
              <w:left w:val="nil"/>
              <w:bottom w:val="nil"/>
              <w:right w:val="nil"/>
            </w:tcBorders>
            <w:shd w:val="clear" w:color="auto" w:fill="auto"/>
            <w:noWrap/>
            <w:vAlign w:val="center"/>
          </w:tcPr>
          <w:p w14:paraId="6989D5A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106.51</w:t>
            </w:r>
          </w:p>
        </w:tc>
        <w:tc>
          <w:tcPr>
            <w:tcW w:w="1350" w:type="dxa"/>
            <w:tcBorders>
              <w:top w:val="nil"/>
              <w:left w:val="nil"/>
              <w:bottom w:val="nil"/>
              <w:right w:val="nil"/>
            </w:tcBorders>
            <w:shd w:val="clear" w:color="auto" w:fill="auto"/>
            <w:noWrap/>
            <w:vAlign w:val="center"/>
          </w:tcPr>
          <w:p w14:paraId="67D5C54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82.91</w:t>
            </w:r>
          </w:p>
        </w:tc>
        <w:tc>
          <w:tcPr>
            <w:tcW w:w="1350" w:type="dxa"/>
            <w:tcBorders>
              <w:top w:val="nil"/>
              <w:left w:val="nil"/>
              <w:bottom w:val="nil"/>
              <w:right w:val="nil"/>
            </w:tcBorders>
            <w:shd w:val="clear" w:color="auto" w:fill="auto"/>
            <w:noWrap/>
            <w:vAlign w:val="center"/>
          </w:tcPr>
          <w:p w14:paraId="0EFE0DF6"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436A4FB0"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607FEB0D"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266942F1" w14:textId="77777777" w:rsidR="00F83197" w:rsidRPr="00F83197" w:rsidRDefault="00F83197" w:rsidP="00F83197">
            <w:pPr>
              <w:jc w:val="center"/>
              <w:rPr>
                <w:rFonts w:eastAsia="Times New Roman"/>
                <w:color w:val="000000"/>
                <w:sz w:val="20"/>
                <w:szCs w:val="20"/>
              </w:rPr>
            </w:pPr>
          </w:p>
        </w:tc>
      </w:tr>
      <w:tr w:rsidR="00F83197" w:rsidRPr="00F83197" w14:paraId="1B6EAA4F" w14:textId="77777777">
        <w:trPr>
          <w:trHeight w:val="240"/>
        </w:trPr>
        <w:tc>
          <w:tcPr>
            <w:tcW w:w="1545" w:type="dxa"/>
            <w:tcBorders>
              <w:top w:val="nil"/>
              <w:left w:val="nil"/>
              <w:bottom w:val="nil"/>
              <w:right w:val="nil"/>
            </w:tcBorders>
            <w:shd w:val="clear" w:color="auto" w:fill="auto"/>
            <w:noWrap/>
            <w:vAlign w:val="center"/>
          </w:tcPr>
          <w:p w14:paraId="59D21ED2"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12XR147-1-10</w:t>
            </w:r>
          </w:p>
        </w:tc>
        <w:tc>
          <w:tcPr>
            <w:tcW w:w="1350" w:type="dxa"/>
            <w:tcBorders>
              <w:top w:val="nil"/>
              <w:left w:val="nil"/>
              <w:bottom w:val="nil"/>
              <w:right w:val="nil"/>
            </w:tcBorders>
            <w:shd w:val="clear" w:color="auto" w:fill="auto"/>
            <w:noWrap/>
            <w:vAlign w:val="center"/>
          </w:tcPr>
          <w:p w14:paraId="6CF554A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98.93</w:t>
            </w:r>
          </w:p>
        </w:tc>
        <w:tc>
          <w:tcPr>
            <w:tcW w:w="1350" w:type="dxa"/>
            <w:tcBorders>
              <w:top w:val="nil"/>
              <w:left w:val="nil"/>
              <w:bottom w:val="nil"/>
              <w:right w:val="nil"/>
            </w:tcBorders>
            <w:shd w:val="clear" w:color="auto" w:fill="auto"/>
            <w:noWrap/>
            <w:vAlign w:val="center"/>
          </w:tcPr>
          <w:p w14:paraId="1ABE4A6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95.85</w:t>
            </w:r>
          </w:p>
        </w:tc>
        <w:tc>
          <w:tcPr>
            <w:tcW w:w="1500" w:type="dxa"/>
            <w:tcBorders>
              <w:top w:val="nil"/>
              <w:left w:val="nil"/>
              <w:bottom w:val="nil"/>
              <w:right w:val="nil"/>
            </w:tcBorders>
            <w:shd w:val="clear" w:color="auto" w:fill="auto"/>
            <w:noWrap/>
            <w:vAlign w:val="center"/>
          </w:tcPr>
          <w:p w14:paraId="1138943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99.88</w:t>
            </w:r>
          </w:p>
        </w:tc>
        <w:tc>
          <w:tcPr>
            <w:tcW w:w="1350" w:type="dxa"/>
            <w:tcBorders>
              <w:top w:val="nil"/>
              <w:left w:val="nil"/>
              <w:bottom w:val="nil"/>
              <w:right w:val="nil"/>
            </w:tcBorders>
            <w:shd w:val="clear" w:color="auto" w:fill="auto"/>
            <w:noWrap/>
            <w:vAlign w:val="center"/>
          </w:tcPr>
          <w:p w14:paraId="429A595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78.41</w:t>
            </w:r>
          </w:p>
        </w:tc>
        <w:tc>
          <w:tcPr>
            <w:tcW w:w="1350" w:type="dxa"/>
            <w:tcBorders>
              <w:top w:val="nil"/>
              <w:left w:val="nil"/>
              <w:bottom w:val="nil"/>
              <w:right w:val="nil"/>
            </w:tcBorders>
            <w:shd w:val="clear" w:color="auto" w:fill="auto"/>
            <w:noWrap/>
            <w:vAlign w:val="center"/>
          </w:tcPr>
          <w:p w14:paraId="36635A1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80.46</w:t>
            </w:r>
          </w:p>
        </w:tc>
        <w:tc>
          <w:tcPr>
            <w:tcW w:w="1440" w:type="dxa"/>
            <w:tcBorders>
              <w:top w:val="nil"/>
              <w:left w:val="nil"/>
              <w:bottom w:val="nil"/>
              <w:right w:val="nil"/>
            </w:tcBorders>
            <w:shd w:val="clear" w:color="auto" w:fill="auto"/>
            <w:noWrap/>
            <w:vAlign w:val="center"/>
          </w:tcPr>
          <w:p w14:paraId="1C850B1D"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370825B0"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4E9A95B9" w14:textId="77777777" w:rsidR="00F83197" w:rsidRPr="00F83197" w:rsidRDefault="00F83197" w:rsidP="00F83197">
            <w:pPr>
              <w:jc w:val="center"/>
              <w:rPr>
                <w:rFonts w:eastAsia="Times New Roman"/>
                <w:color w:val="000000"/>
                <w:sz w:val="20"/>
                <w:szCs w:val="20"/>
              </w:rPr>
            </w:pPr>
          </w:p>
        </w:tc>
      </w:tr>
      <w:tr w:rsidR="00F83197" w:rsidRPr="00F83197" w14:paraId="100F01E3" w14:textId="77777777">
        <w:trPr>
          <w:trHeight w:val="240"/>
        </w:trPr>
        <w:tc>
          <w:tcPr>
            <w:tcW w:w="1545" w:type="dxa"/>
            <w:tcBorders>
              <w:top w:val="nil"/>
              <w:left w:val="nil"/>
              <w:bottom w:val="nil"/>
              <w:right w:val="nil"/>
            </w:tcBorders>
            <w:shd w:val="clear" w:color="auto" w:fill="auto"/>
            <w:noWrap/>
            <w:vAlign w:val="center"/>
          </w:tcPr>
          <w:p w14:paraId="7F8852D7"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12XR158-13-4</w:t>
            </w:r>
          </w:p>
        </w:tc>
        <w:tc>
          <w:tcPr>
            <w:tcW w:w="1350" w:type="dxa"/>
            <w:tcBorders>
              <w:top w:val="nil"/>
              <w:left w:val="nil"/>
              <w:bottom w:val="nil"/>
              <w:right w:val="nil"/>
            </w:tcBorders>
            <w:shd w:val="clear" w:color="auto" w:fill="auto"/>
            <w:noWrap/>
            <w:vAlign w:val="center"/>
          </w:tcPr>
          <w:p w14:paraId="2BDF008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98.97</w:t>
            </w:r>
          </w:p>
        </w:tc>
        <w:tc>
          <w:tcPr>
            <w:tcW w:w="1350" w:type="dxa"/>
            <w:tcBorders>
              <w:top w:val="nil"/>
              <w:left w:val="nil"/>
              <w:bottom w:val="nil"/>
              <w:right w:val="nil"/>
            </w:tcBorders>
            <w:shd w:val="clear" w:color="auto" w:fill="auto"/>
            <w:noWrap/>
            <w:vAlign w:val="center"/>
          </w:tcPr>
          <w:p w14:paraId="2523658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97.04</w:t>
            </w:r>
          </w:p>
        </w:tc>
        <w:tc>
          <w:tcPr>
            <w:tcW w:w="1500" w:type="dxa"/>
            <w:tcBorders>
              <w:top w:val="nil"/>
              <w:left w:val="nil"/>
              <w:bottom w:val="nil"/>
              <w:right w:val="nil"/>
            </w:tcBorders>
            <w:shd w:val="clear" w:color="auto" w:fill="auto"/>
            <w:noWrap/>
            <w:vAlign w:val="center"/>
          </w:tcPr>
          <w:p w14:paraId="59FBA26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98.88</w:t>
            </w:r>
          </w:p>
        </w:tc>
        <w:tc>
          <w:tcPr>
            <w:tcW w:w="1350" w:type="dxa"/>
            <w:tcBorders>
              <w:top w:val="nil"/>
              <w:left w:val="nil"/>
              <w:bottom w:val="nil"/>
              <w:right w:val="nil"/>
            </w:tcBorders>
            <w:shd w:val="clear" w:color="auto" w:fill="auto"/>
            <w:noWrap/>
            <w:vAlign w:val="center"/>
          </w:tcPr>
          <w:p w14:paraId="2591E42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90.84</w:t>
            </w:r>
          </w:p>
        </w:tc>
        <w:tc>
          <w:tcPr>
            <w:tcW w:w="1350" w:type="dxa"/>
            <w:tcBorders>
              <w:top w:val="nil"/>
              <w:left w:val="nil"/>
              <w:bottom w:val="nil"/>
              <w:right w:val="nil"/>
            </w:tcBorders>
            <w:shd w:val="clear" w:color="auto" w:fill="auto"/>
            <w:noWrap/>
            <w:vAlign w:val="center"/>
          </w:tcPr>
          <w:p w14:paraId="68EB198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95.31</w:t>
            </w:r>
          </w:p>
        </w:tc>
        <w:tc>
          <w:tcPr>
            <w:tcW w:w="1440" w:type="dxa"/>
            <w:tcBorders>
              <w:top w:val="nil"/>
              <w:left w:val="nil"/>
              <w:bottom w:val="nil"/>
              <w:right w:val="nil"/>
            </w:tcBorders>
            <w:shd w:val="clear" w:color="auto" w:fill="auto"/>
            <w:noWrap/>
            <w:vAlign w:val="center"/>
          </w:tcPr>
          <w:p w14:paraId="1E3FADC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93.68</w:t>
            </w:r>
          </w:p>
        </w:tc>
        <w:tc>
          <w:tcPr>
            <w:tcW w:w="1440" w:type="dxa"/>
            <w:tcBorders>
              <w:top w:val="nil"/>
              <w:left w:val="nil"/>
              <w:bottom w:val="nil"/>
              <w:right w:val="nil"/>
            </w:tcBorders>
            <w:shd w:val="clear" w:color="auto" w:fill="auto"/>
            <w:noWrap/>
            <w:vAlign w:val="center"/>
          </w:tcPr>
          <w:p w14:paraId="0BF9B12A"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050E48E4" w14:textId="77777777" w:rsidR="00F83197" w:rsidRPr="00F83197" w:rsidRDefault="00F83197" w:rsidP="00F83197">
            <w:pPr>
              <w:jc w:val="center"/>
              <w:rPr>
                <w:rFonts w:eastAsia="Times New Roman"/>
                <w:color w:val="000000"/>
                <w:sz w:val="20"/>
                <w:szCs w:val="20"/>
              </w:rPr>
            </w:pPr>
          </w:p>
        </w:tc>
      </w:tr>
      <w:tr w:rsidR="00F83197" w:rsidRPr="00F83197" w14:paraId="253A0E04" w14:textId="77777777">
        <w:trPr>
          <w:trHeight w:val="240"/>
        </w:trPr>
        <w:tc>
          <w:tcPr>
            <w:tcW w:w="1545" w:type="dxa"/>
            <w:tcBorders>
              <w:top w:val="nil"/>
              <w:left w:val="nil"/>
              <w:bottom w:val="nil"/>
              <w:right w:val="nil"/>
            </w:tcBorders>
            <w:shd w:val="clear" w:color="auto" w:fill="auto"/>
            <w:noWrap/>
            <w:vAlign w:val="center"/>
          </w:tcPr>
          <w:p w14:paraId="2AC817A4"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12XR158-13-8</w:t>
            </w:r>
          </w:p>
        </w:tc>
        <w:tc>
          <w:tcPr>
            <w:tcW w:w="1350" w:type="dxa"/>
            <w:tcBorders>
              <w:top w:val="nil"/>
              <w:left w:val="nil"/>
              <w:bottom w:val="nil"/>
              <w:right w:val="nil"/>
            </w:tcBorders>
            <w:shd w:val="clear" w:color="auto" w:fill="auto"/>
            <w:noWrap/>
            <w:vAlign w:val="center"/>
          </w:tcPr>
          <w:p w14:paraId="593FAE9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105.58</w:t>
            </w:r>
          </w:p>
        </w:tc>
        <w:tc>
          <w:tcPr>
            <w:tcW w:w="1350" w:type="dxa"/>
            <w:tcBorders>
              <w:top w:val="nil"/>
              <w:left w:val="nil"/>
              <w:bottom w:val="nil"/>
              <w:right w:val="nil"/>
            </w:tcBorders>
            <w:shd w:val="clear" w:color="auto" w:fill="auto"/>
            <w:noWrap/>
            <w:vAlign w:val="center"/>
          </w:tcPr>
          <w:p w14:paraId="7B18CF28"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101.69</w:t>
            </w:r>
          </w:p>
        </w:tc>
        <w:tc>
          <w:tcPr>
            <w:tcW w:w="1500" w:type="dxa"/>
            <w:tcBorders>
              <w:top w:val="nil"/>
              <w:left w:val="nil"/>
              <w:bottom w:val="nil"/>
              <w:right w:val="nil"/>
            </w:tcBorders>
            <w:shd w:val="clear" w:color="auto" w:fill="auto"/>
            <w:noWrap/>
            <w:vAlign w:val="center"/>
          </w:tcPr>
          <w:p w14:paraId="01D0339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106.37</w:t>
            </w:r>
          </w:p>
        </w:tc>
        <w:tc>
          <w:tcPr>
            <w:tcW w:w="1350" w:type="dxa"/>
            <w:tcBorders>
              <w:top w:val="nil"/>
              <w:left w:val="nil"/>
              <w:bottom w:val="nil"/>
              <w:right w:val="nil"/>
            </w:tcBorders>
            <w:shd w:val="clear" w:color="auto" w:fill="auto"/>
            <w:noWrap/>
            <w:vAlign w:val="center"/>
          </w:tcPr>
          <w:p w14:paraId="2B58A7B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103.90</w:t>
            </w:r>
          </w:p>
        </w:tc>
        <w:tc>
          <w:tcPr>
            <w:tcW w:w="1350" w:type="dxa"/>
            <w:tcBorders>
              <w:top w:val="nil"/>
              <w:left w:val="nil"/>
              <w:bottom w:val="nil"/>
              <w:right w:val="nil"/>
            </w:tcBorders>
            <w:shd w:val="clear" w:color="auto" w:fill="auto"/>
            <w:noWrap/>
            <w:vAlign w:val="center"/>
          </w:tcPr>
          <w:p w14:paraId="0327BCC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111.44</w:t>
            </w:r>
          </w:p>
        </w:tc>
        <w:tc>
          <w:tcPr>
            <w:tcW w:w="1440" w:type="dxa"/>
            <w:tcBorders>
              <w:top w:val="nil"/>
              <w:left w:val="nil"/>
              <w:bottom w:val="nil"/>
              <w:right w:val="nil"/>
            </w:tcBorders>
            <w:shd w:val="clear" w:color="auto" w:fill="auto"/>
            <w:noWrap/>
            <w:vAlign w:val="center"/>
          </w:tcPr>
          <w:p w14:paraId="2681005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108.71</w:t>
            </w:r>
          </w:p>
        </w:tc>
        <w:tc>
          <w:tcPr>
            <w:tcW w:w="1440" w:type="dxa"/>
            <w:tcBorders>
              <w:top w:val="nil"/>
              <w:left w:val="nil"/>
              <w:bottom w:val="nil"/>
              <w:right w:val="nil"/>
            </w:tcBorders>
            <w:shd w:val="clear" w:color="auto" w:fill="auto"/>
            <w:noWrap/>
            <w:vAlign w:val="center"/>
          </w:tcPr>
          <w:p w14:paraId="3DF70DB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107.55</w:t>
            </w:r>
          </w:p>
        </w:tc>
        <w:tc>
          <w:tcPr>
            <w:tcW w:w="1440" w:type="dxa"/>
            <w:tcBorders>
              <w:top w:val="nil"/>
              <w:left w:val="nil"/>
              <w:bottom w:val="nil"/>
              <w:right w:val="nil"/>
            </w:tcBorders>
            <w:shd w:val="clear" w:color="auto" w:fill="auto"/>
            <w:noWrap/>
            <w:vAlign w:val="center"/>
          </w:tcPr>
          <w:p w14:paraId="49D5AC26" w14:textId="77777777" w:rsidR="00F83197" w:rsidRPr="00F83197" w:rsidRDefault="00F83197" w:rsidP="00F83197">
            <w:pPr>
              <w:jc w:val="center"/>
              <w:rPr>
                <w:rFonts w:eastAsia="Times New Roman"/>
                <w:color w:val="000000"/>
                <w:sz w:val="20"/>
                <w:szCs w:val="20"/>
              </w:rPr>
            </w:pPr>
          </w:p>
        </w:tc>
      </w:tr>
      <w:tr w:rsidR="00F83197" w:rsidRPr="00F83197" w14:paraId="32CE3A10" w14:textId="77777777">
        <w:trPr>
          <w:trHeight w:val="240"/>
        </w:trPr>
        <w:tc>
          <w:tcPr>
            <w:tcW w:w="1545" w:type="dxa"/>
            <w:tcBorders>
              <w:top w:val="nil"/>
              <w:left w:val="nil"/>
              <w:bottom w:val="nil"/>
              <w:right w:val="nil"/>
            </w:tcBorders>
            <w:shd w:val="clear" w:color="auto" w:fill="auto"/>
            <w:noWrap/>
            <w:vAlign w:val="center"/>
          </w:tcPr>
          <w:p w14:paraId="3F386B9F"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12XR158-13-16</w:t>
            </w:r>
          </w:p>
        </w:tc>
        <w:tc>
          <w:tcPr>
            <w:tcW w:w="1350" w:type="dxa"/>
            <w:tcBorders>
              <w:top w:val="nil"/>
              <w:left w:val="nil"/>
              <w:bottom w:val="nil"/>
              <w:right w:val="nil"/>
            </w:tcBorders>
            <w:shd w:val="clear" w:color="auto" w:fill="auto"/>
            <w:noWrap/>
            <w:vAlign w:val="center"/>
          </w:tcPr>
          <w:p w14:paraId="7285872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108.63</w:t>
            </w:r>
          </w:p>
        </w:tc>
        <w:tc>
          <w:tcPr>
            <w:tcW w:w="1350" w:type="dxa"/>
            <w:tcBorders>
              <w:top w:val="nil"/>
              <w:left w:val="nil"/>
              <w:bottom w:val="nil"/>
              <w:right w:val="nil"/>
            </w:tcBorders>
            <w:shd w:val="clear" w:color="auto" w:fill="auto"/>
            <w:noWrap/>
            <w:vAlign w:val="center"/>
          </w:tcPr>
          <w:p w14:paraId="079DEB1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107.63</w:t>
            </w:r>
          </w:p>
        </w:tc>
        <w:tc>
          <w:tcPr>
            <w:tcW w:w="1500" w:type="dxa"/>
            <w:tcBorders>
              <w:top w:val="nil"/>
              <w:left w:val="nil"/>
              <w:bottom w:val="nil"/>
              <w:right w:val="nil"/>
            </w:tcBorders>
            <w:shd w:val="clear" w:color="auto" w:fill="auto"/>
            <w:noWrap/>
            <w:vAlign w:val="center"/>
          </w:tcPr>
          <w:p w14:paraId="504F71D8"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111.84</w:t>
            </w:r>
          </w:p>
        </w:tc>
        <w:tc>
          <w:tcPr>
            <w:tcW w:w="1350" w:type="dxa"/>
            <w:tcBorders>
              <w:top w:val="nil"/>
              <w:left w:val="nil"/>
              <w:bottom w:val="nil"/>
              <w:right w:val="nil"/>
            </w:tcBorders>
            <w:shd w:val="clear" w:color="auto" w:fill="auto"/>
            <w:noWrap/>
            <w:vAlign w:val="center"/>
          </w:tcPr>
          <w:p w14:paraId="12CF4BA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108.53</w:t>
            </w:r>
          </w:p>
        </w:tc>
        <w:tc>
          <w:tcPr>
            <w:tcW w:w="1350" w:type="dxa"/>
            <w:tcBorders>
              <w:top w:val="nil"/>
              <w:left w:val="nil"/>
              <w:bottom w:val="nil"/>
              <w:right w:val="nil"/>
            </w:tcBorders>
            <w:shd w:val="clear" w:color="auto" w:fill="auto"/>
            <w:noWrap/>
            <w:vAlign w:val="center"/>
          </w:tcPr>
          <w:p w14:paraId="35970E6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111.27</w:t>
            </w:r>
          </w:p>
        </w:tc>
        <w:tc>
          <w:tcPr>
            <w:tcW w:w="1440" w:type="dxa"/>
            <w:tcBorders>
              <w:top w:val="nil"/>
              <w:left w:val="nil"/>
              <w:bottom w:val="nil"/>
              <w:right w:val="nil"/>
            </w:tcBorders>
            <w:shd w:val="clear" w:color="auto" w:fill="auto"/>
            <w:noWrap/>
            <w:vAlign w:val="center"/>
          </w:tcPr>
          <w:p w14:paraId="7F0F739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113.34</w:t>
            </w:r>
          </w:p>
        </w:tc>
        <w:tc>
          <w:tcPr>
            <w:tcW w:w="1440" w:type="dxa"/>
            <w:tcBorders>
              <w:top w:val="nil"/>
              <w:left w:val="nil"/>
              <w:bottom w:val="nil"/>
              <w:right w:val="nil"/>
            </w:tcBorders>
            <w:shd w:val="clear" w:color="auto" w:fill="auto"/>
            <w:noWrap/>
            <w:vAlign w:val="center"/>
          </w:tcPr>
          <w:p w14:paraId="0ED2EF6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110.03</w:t>
            </w:r>
          </w:p>
        </w:tc>
        <w:tc>
          <w:tcPr>
            <w:tcW w:w="1440" w:type="dxa"/>
            <w:tcBorders>
              <w:top w:val="nil"/>
              <w:left w:val="nil"/>
              <w:bottom w:val="nil"/>
              <w:right w:val="nil"/>
            </w:tcBorders>
            <w:shd w:val="clear" w:color="auto" w:fill="auto"/>
            <w:noWrap/>
            <w:vAlign w:val="center"/>
          </w:tcPr>
          <w:p w14:paraId="4D362FA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82.09</w:t>
            </w:r>
          </w:p>
        </w:tc>
      </w:tr>
      <w:tr w:rsidR="00F83197" w:rsidRPr="00F83197" w14:paraId="1F4B1941" w14:textId="77777777">
        <w:trPr>
          <w:trHeight w:val="240"/>
        </w:trPr>
        <w:tc>
          <w:tcPr>
            <w:tcW w:w="1545" w:type="dxa"/>
            <w:tcBorders>
              <w:top w:val="nil"/>
              <w:left w:val="nil"/>
              <w:bottom w:val="nil"/>
              <w:right w:val="nil"/>
            </w:tcBorders>
            <w:shd w:val="clear" w:color="auto" w:fill="auto"/>
            <w:noWrap/>
            <w:vAlign w:val="center"/>
          </w:tcPr>
          <w:p w14:paraId="2C9633FB"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12XR158-14-5</w:t>
            </w:r>
          </w:p>
        </w:tc>
        <w:tc>
          <w:tcPr>
            <w:tcW w:w="1350" w:type="dxa"/>
            <w:tcBorders>
              <w:top w:val="nil"/>
              <w:left w:val="nil"/>
              <w:bottom w:val="nil"/>
              <w:right w:val="nil"/>
            </w:tcBorders>
            <w:shd w:val="clear" w:color="auto" w:fill="auto"/>
            <w:noWrap/>
            <w:vAlign w:val="center"/>
          </w:tcPr>
          <w:p w14:paraId="1954F88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102.21</w:t>
            </w:r>
          </w:p>
        </w:tc>
        <w:tc>
          <w:tcPr>
            <w:tcW w:w="1350" w:type="dxa"/>
            <w:tcBorders>
              <w:top w:val="nil"/>
              <w:left w:val="nil"/>
              <w:bottom w:val="nil"/>
              <w:right w:val="nil"/>
            </w:tcBorders>
            <w:shd w:val="clear" w:color="auto" w:fill="auto"/>
            <w:noWrap/>
            <w:vAlign w:val="center"/>
          </w:tcPr>
          <w:p w14:paraId="6BD0274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94.63</w:t>
            </w:r>
          </w:p>
        </w:tc>
        <w:tc>
          <w:tcPr>
            <w:tcW w:w="1500" w:type="dxa"/>
            <w:tcBorders>
              <w:top w:val="nil"/>
              <w:left w:val="nil"/>
              <w:bottom w:val="nil"/>
              <w:right w:val="nil"/>
            </w:tcBorders>
            <w:shd w:val="clear" w:color="auto" w:fill="auto"/>
            <w:noWrap/>
            <w:vAlign w:val="center"/>
          </w:tcPr>
          <w:p w14:paraId="2B803B9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104.24</w:t>
            </w:r>
          </w:p>
        </w:tc>
        <w:tc>
          <w:tcPr>
            <w:tcW w:w="1350" w:type="dxa"/>
            <w:tcBorders>
              <w:top w:val="nil"/>
              <w:left w:val="nil"/>
              <w:bottom w:val="nil"/>
              <w:right w:val="nil"/>
            </w:tcBorders>
            <w:shd w:val="clear" w:color="auto" w:fill="auto"/>
            <w:noWrap/>
            <w:vAlign w:val="center"/>
          </w:tcPr>
          <w:p w14:paraId="717A02E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88.78</w:t>
            </w:r>
          </w:p>
        </w:tc>
        <w:tc>
          <w:tcPr>
            <w:tcW w:w="1350" w:type="dxa"/>
            <w:tcBorders>
              <w:top w:val="nil"/>
              <w:left w:val="nil"/>
              <w:bottom w:val="nil"/>
              <w:right w:val="nil"/>
            </w:tcBorders>
            <w:shd w:val="clear" w:color="auto" w:fill="auto"/>
            <w:noWrap/>
            <w:vAlign w:val="center"/>
          </w:tcPr>
          <w:p w14:paraId="70CEB1A8"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95.14</w:t>
            </w:r>
          </w:p>
        </w:tc>
        <w:tc>
          <w:tcPr>
            <w:tcW w:w="1440" w:type="dxa"/>
            <w:tcBorders>
              <w:top w:val="nil"/>
              <w:left w:val="nil"/>
              <w:bottom w:val="nil"/>
              <w:right w:val="nil"/>
            </w:tcBorders>
            <w:shd w:val="clear" w:color="auto" w:fill="auto"/>
            <w:noWrap/>
            <w:vAlign w:val="center"/>
          </w:tcPr>
          <w:p w14:paraId="4482748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95.84</w:t>
            </w:r>
          </w:p>
        </w:tc>
        <w:tc>
          <w:tcPr>
            <w:tcW w:w="1440" w:type="dxa"/>
            <w:tcBorders>
              <w:top w:val="nil"/>
              <w:left w:val="nil"/>
              <w:bottom w:val="nil"/>
              <w:right w:val="nil"/>
            </w:tcBorders>
            <w:shd w:val="clear" w:color="auto" w:fill="auto"/>
            <w:noWrap/>
            <w:vAlign w:val="center"/>
          </w:tcPr>
          <w:p w14:paraId="5BBDAB5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91.29</w:t>
            </w:r>
          </w:p>
        </w:tc>
        <w:tc>
          <w:tcPr>
            <w:tcW w:w="1440" w:type="dxa"/>
            <w:tcBorders>
              <w:top w:val="nil"/>
              <w:left w:val="nil"/>
              <w:bottom w:val="nil"/>
              <w:right w:val="nil"/>
            </w:tcBorders>
            <w:shd w:val="clear" w:color="auto" w:fill="auto"/>
            <w:noWrap/>
            <w:vAlign w:val="center"/>
          </w:tcPr>
          <w:p w14:paraId="1664422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115.42</w:t>
            </w:r>
          </w:p>
        </w:tc>
      </w:tr>
      <w:tr w:rsidR="00F83197" w:rsidRPr="00F83197" w14:paraId="2A530C4F" w14:textId="77777777">
        <w:trPr>
          <w:trHeight w:val="240"/>
        </w:trPr>
        <w:tc>
          <w:tcPr>
            <w:tcW w:w="1545" w:type="dxa"/>
            <w:tcBorders>
              <w:top w:val="nil"/>
              <w:left w:val="nil"/>
              <w:bottom w:val="nil"/>
              <w:right w:val="nil"/>
            </w:tcBorders>
            <w:shd w:val="clear" w:color="auto" w:fill="auto"/>
            <w:noWrap/>
            <w:vAlign w:val="center"/>
          </w:tcPr>
          <w:p w14:paraId="1F149DD8"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12XR158-14-9</w:t>
            </w:r>
          </w:p>
        </w:tc>
        <w:tc>
          <w:tcPr>
            <w:tcW w:w="1350" w:type="dxa"/>
            <w:tcBorders>
              <w:top w:val="nil"/>
              <w:left w:val="nil"/>
              <w:bottom w:val="nil"/>
              <w:right w:val="nil"/>
            </w:tcBorders>
            <w:shd w:val="clear" w:color="auto" w:fill="auto"/>
            <w:noWrap/>
            <w:vAlign w:val="center"/>
          </w:tcPr>
          <w:p w14:paraId="74F82907"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100.32</w:t>
            </w:r>
          </w:p>
        </w:tc>
        <w:tc>
          <w:tcPr>
            <w:tcW w:w="1350" w:type="dxa"/>
            <w:tcBorders>
              <w:top w:val="nil"/>
              <w:left w:val="nil"/>
              <w:bottom w:val="nil"/>
              <w:right w:val="nil"/>
            </w:tcBorders>
            <w:shd w:val="clear" w:color="auto" w:fill="auto"/>
            <w:noWrap/>
            <w:vAlign w:val="center"/>
          </w:tcPr>
          <w:p w14:paraId="6F4AEF4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95.85</w:t>
            </w:r>
          </w:p>
        </w:tc>
        <w:tc>
          <w:tcPr>
            <w:tcW w:w="1500" w:type="dxa"/>
            <w:tcBorders>
              <w:top w:val="nil"/>
              <w:left w:val="nil"/>
              <w:bottom w:val="nil"/>
              <w:right w:val="nil"/>
            </w:tcBorders>
            <w:shd w:val="clear" w:color="auto" w:fill="auto"/>
            <w:noWrap/>
            <w:vAlign w:val="center"/>
          </w:tcPr>
          <w:p w14:paraId="28CA227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87.65</w:t>
            </w:r>
          </w:p>
        </w:tc>
        <w:tc>
          <w:tcPr>
            <w:tcW w:w="1350" w:type="dxa"/>
            <w:tcBorders>
              <w:top w:val="nil"/>
              <w:left w:val="nil"/>
              <w:bottom w:val="nil"/>
              <w:right w:val="nil"/>
            </w:tcBorders>
            <w:shd w:val="clear" w:color="auto" w:fill="auto"/>
            <w:noWrap/>
            <w:vAlign w:val="center"/>
          </w:tcPr>
          <w:p w14:paraId="6D99784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107.16</w:t>
            </w:r>
          </w:p>
        </w:tc>
        <w:tc>
          <w:tcPr>
            <w:tcW w:w="1350" w:type="dxa"/>
            <w:tcBorders>
              <w:top w:val="nil"/>
              <w:left w:val="nil"/>
              <w:bottom w:val="nil"/>
              <w:right w:val="nil"/>
            </w:tcBorders>
            <w:shd w:val="clear" w:color="auto" w:fill="auto"/>
            <w:noWrap/>
            <w:vAlign w:val="center"/>
          </w:tcPr>
          <w:p w14:paraId="33A7894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105.66</w:t>
            </w:r>
          </w:p>
        </w:tc>
        <w:tc>
          <w:tcPr>
            <w:tcW w:w="1440" w:type="dxa"/>
            <w:tcBorders>
              <w:top w:val="nil"/>
              <w:left w:val="nil"/>
              <w:bottom w:val="nil"/>
              <w:right w:val="nil"/>
            </w:tcBorders>
            <w:shd w:val="clear" w:color="auto" w:fill="auto"/>
            <w:noWrap/>
            <w:vAlign w:val="center"/>
          </w:tcPr>
          <w:p w14:paraId="3D4ACBE7"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101.17</w:t>
            </w:r>
          </w:p>
        </w:tc>
        <w:tc>
          <w:tcPr>
            <w:tcW w:w="1440" w:type="dxa"/>
            <w:tcBorders>
              <w:top w:val="nil"/>
              <w:left w:val="nil"/>
              <w:bottom w:val="nil"/>
              <w:right w:val="nil"/>
            </w:tcBorders>
            <w:shd w:val="clear" w:color="auto" w:fill="auto"/>
            <w:noWrap/>
            <w:vAlign w:val="center"/>
          </w:tcPr>
          <w:p w14:paraId="797D2598"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94.79</w:t>
            </w:r>
          </w:p>
        </w:tc>
        <w:tc>
          <w:tcPr>
            <w:tcW w:w="1440" w:type="dxa"/>
            <w:tcBorders>
              <w:top w:val="nil"/>
              <w:left w:val="nil"/>
              <w:bottom w:val="nil"/>
              <w:right w:val="nil"/>
            </w:tcBorders>
            <w:shd w:val="clear" w:color="auto" w:fill="auto"/>
            <w:noWrap/>
            <w:vAlign w:val="center"/>
          </w:tcPr>
          <w:p w14:paraId="51183FC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112.48</w:t>
            </w:r>
          </w:p>
        </w:tc>
      </w:tr>
      <w:tr w:rsidR="00F83197" w:rsidRPr="00F83197" w14:paraId="77C1390E" w14:textId="77777777">
        <w:trPr>
          <w:trHeight w:val="240"/>
        </w:trPr>
        <w:tc>
          <w:tcPr>
            <w:tcW w:w="1545" w:type="dxa"/>
            <w:tcBorders>
              <w:top w:val="nil"/>
              <w:left w:val="nil"/>
              <w:bottom w:val="nil"/>
              <w:right w:val="nil"/>
            </w:tcBorders>
            <w:shd w:val="clear" w:color="auto" w:fill="auto"/>
            <w:noWrap/>
            <w:vAlign w:val="center"/>
          </w:tcPr>
          <w:p w14:paraId="4F0BFED3"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12XR162-3-1</w:t>
            </w:r>
          </w:p>
        </w:tc>
        <w:tc>
          <w:tcPr>
            <w:tcW w:w="1350" w:type="dxa"/>
            <w:tcBorders>
              <w:top w:val="nil"/>
              <w:left w:val="nil"/>
              <w:bottom w:val="nil"/>
              <w:right w:val="nil"/>
            </w:tcBorders>
            <w:shd w:val="clear" w:color="auto" w:fill="auto"/>
            <w:noWrap/>
            <w:vAlign w:val="center"/>
          </w:tcPr>
          <w:p w14:paraId="1A3BD37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100.26</w:t>
            </w:r>
          </w:p>
        </w:tc>
        <w:tc>
          <w:tcPr>
            <w:tcW w:w="1350" w:type="dxa"/>
            <w:tcBorders>
              <w:top w:val="nil"/>
              <w:left w:val="nil"/>
              <w:bottom w:val="nil"/>
              <w:right w:val="nil"/>
            </w:tcBorders>
            <w:shd w:val="clear" w:color="auto" w:fill="auto"/>
            <w:noWrap/>
            <w:vAlign w:val="center"/>
          </w:tcPr>
          <w:p w14:paraId="042C953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95.81</w:t>
            </w:r>
          </w:p>
        </w:tc>
        <w:tc>
          <w:tcPr>
            <w:tcW w:w="1500" w:type="dxa"/>
            <w:tcBorders>
              <w:top w:val="nil"/>
              <w:left w:val="nil"/>
              <w:bottom w:val="nil"/>
              <w:right w:val="nil"/>
            </w:tcBorders>
            <w:shd w:val="clear" w:color="auto" w:fill="auto"/>
            <w:noWrap/>
            <w:vAlign w:val="center"/>
          </w:tcPr>
          <w:p w14:paraId="3D65F53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87.67</w:t>
            </w:r>
          </w:p>
        </w:tc>
        <w:tc>
          <w:tcPr>
            <w:tcW w:w="1350" w:type="dxa"/>
            <w:tcBorders>
              <w:top w:val="nil"/>
              <w:left w:val="nil"/>
              <w:bottom w:val="nil"/>
              <w:right w:val="nil"/>
            </w:tcBorders>
            <w:shd w:val="clear" w:color="auto" w:fill="auto"/>
            <w:noWrap/>
            <w:vAlign w:val="center"/>
          </w:tcPr>
          <w:p w14:paraId="0B7C1CD7"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107.13</w:t>
            </w:r>
          </w:p>
        </w:tc>
        <w:tc>
          <w:tcPr>
            <w:tcW w:w="1350" w:type="dxa"/>
            <w:tcBorders>
              <w:top w:val="nil"/>
              <w:left w:val="nil"/>
              <w:bottom w:val="nil"/>
              <w:right w:val="nil"/>
            </w:tcBorders>
            <w:shd w:val="clear" w:color="auto" w:fill="auto"/>
            <w:noWrap/>
            <w:vAlign w:val="center"/>
          </w:tcPr>
          <w:p w14:paraId="336B14E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105.58</w:t>
            </w:r>
          </w:p>
        </w:tc>
        <w:tc>
          <w:tcPr>
            <w:tcW w:w="1440" w:type="dxa"/>
            <w:tcBorders>
              <w:top w:val="nil"/>
              <w:left w:val="nil"/>
              <w:bottom w:val="nil"/>
              <w:right w:val="nil"/>
            </w:tcBorders>
            <w:shd w:val="clear" w:color="auto" w:fill="auto"/>
            <w:noWrap/>
            <w:vAlign w:val="center"/>
          </w:tcPr>
          <w:p w14:paraId="2E0D057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101.13</w:t>
            </w:r>
          </w:p>
        </w:tc>
        <w:tc>
          <w:tcPr>
            <w:tcW w:w="1440" w:type="dxa"/>
            <w:tcBorders>
              <w:top w:val="nil"/>
              <w:left w:val="nil"/>
              <w:bottom w:val="nil"/>
              <w:right w:val="nil"/>
            </w:tcBorders>
            <w:shd w:val="clear" w:color="auto" w:fill="auto"/>
            <w:noWrap/>
            <w:vAlign w:val="center"/>
          </w:tcPr>
          <w:p w14:paraId="44972DC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94.71</w:t>
            </w:r>
          </w:p>
        </w:tc>
        <w:tc>
          <w:tcPr>
            <w:tcW w:w="1440" w:type="dxa"/>
            <w:tcBorders>
              <w:top w:val="nil"/>
              <w:left w:val="nil"/>
              <w:bottom w:val="nil"/>
              <w:right w:val="nil"/>
            </w:tcBorders>
            <w:shd w:val="clear" w:color="auto" w:fill="auto"/>
            <w:noWrap/>
            <w:vAlign w:val="center"/>
          </w:tcPr>
          <w:p w14:paraId="76C4D23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112.47</w:t>
            </w:r>
          </w:p>
        </w:tc>
      </w:tr>
      <w:tr w:rsidR="00F83197" w:rsidRPr="00F83197" w14:paraId="2C9A4EE7" w14:textId="77777777">
        <w:trPr>
          <w:trHeight w:val="240"/>
        </w:trPr>
        <w:tc>
          <w:tcPr>
            <w:tcW w:w="1545" w:type="dxa"/>
            <w:tcBorders>
              <w:top w:val="nil"/>
              <w:left w:val="nil"/>
              <w:bottom w:val="nil"/>
              <w:right w:val="nil"/>
            </w:tcBorders>
            <w:shd w:val="clear" w:color="auto" w:fill="auto"/>
            <w:noWrap/>
            <w:vAlign w:val="center"/>
          </w:tcPr>
          <w:p w14:paraId="4AB6CD64"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12XR164-4-3</w:t>
            </w:r>
          </w:p>
        </w:tc>
        <w:tc>
          <w:tcPr>
            <w:tcW w:w="1350" w:type="dxa"/>
            <w:tcBorders>
              <w:top w:val="nil"/>
              <w:left w:val="nil"/>
              <w:bottom w:val="nil"/>
              <w:right w:val="nil"/>
            </w:tcBorders>
            <w:shd w:val="clear" w:color="auto" w:fill="auto"/>
            <w:noWrap/>
            <w:vAlign w:val="center"/>
          </w:tcPr>
          <w:p w14:paraId="61F2402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90.37</w:t>
            </w:r>
          </w:p>
        </w:tc>
        <w:tc>
          <w:tcPr>
            <w:tcW w:w="1350" w:type="dxa"/>
            <w:tcBorders>
              <w:top w:val="nil"/>
              <w:left w:val="nil"/>
              <w:bottom w:val="nil"/>
              <w:right w:val="nil"/>
            </w:tcBorders>
            <w:shd w:val="clear" w:color="auto" w:fill="auto"/>
            <w:noWrap/>
            <w:vAlign w:val="center"/>
          </w:tcPr>
          <w:p w14:paraId="2595102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107.31</w:t>
            </w:r>
          </w:p>
        </w:tc>
        <w:tc>
          <w:tcPr>
            <w:tcW w:w="1500" w:type="dxa"/>
            <w:tcBorders>
              <w:top w:val="nil"/>
              <w:left w:val="nil"/>
              <w:bottom w:val="nil"/>
              <w:right w:val="nil"/>
            </w:tcBorders>
            <w:shd w:val="clear" w:color="auto" w:fill="auto"/>
            <w:noWrap/>
            <w:vAlign w:val="center"/>
          </w:tcPr>
          <w:p w14:paraId="6299BA8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98.72</w:t>
            </w:r>
          </w:p>
        </w:tc>
        <w:tc>
          <w:tcPr>
            <w:tcW w:w="1350" w:type="dxa"/>
            <w:tcBorders>
              <w:top w:val="nil"/>
              <w:left w:val="nil"/>
              <w:bottom w:val="nil"/>
              <w:right w:val="nil"/>
            </w:tcBorders>
            <w:shd w:val="clear" w:color="auto" w:fill="auto"/>
            <w:noWrap/>
            <w:vAlign w:val="center"/>
          </w:tcPr>
          <w:p w14:paraId="3E94B6E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106.68</w:t>
            </w:r>
          </w:p>
        </w:tc>
        <w:tc>
          <w:tcPr>
            <w:tcW w:w="1350" w:type="dxa"/>
            <w:tcBorders>
              <w:top w:val="nil"/>
              <w:left w:val="nil"/>
              <w:bottom w:val="nil"/>
              <w:right w:val="nil"/>
            </w:tcBorders>
            <w:shd w:val="clear" w:color="auto" w:fill="auto"/>
            <w:noWrap/>
            <w:vAlign w:val="center"/>
          </w:tcPr>
          <w:p w14:paraId="6A38FC0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102.32</w:t>
            </w:r>
          </w:p>
        </w:tc>
        <w:tc>
          <w:tcPr>
            <w:tcW w:w="1440" w:type="dxa"/>
            <w:tcBorders>
              <w:top w:val="nil"/>
              <w:left w:val="nil"/>
              <w:bottom w:val="nil"/>
              <w:right w:val="nil"/>
            </w:tcBorders>
            <w:shd w:val="clear" w:color="auto" w:fill="auto"/>
            <w:noWrap/>
            <w:vAlign w:val="center"/>
          </w:tcPr>
          <w:p w14:paraId="27288E87"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106.44</w:t>
            </w:r>
          </w:p>
        </w:tc>
        <w:tc>
          <w:tcPr>
            <w:tcW w:w="1440" w:type="dxa"/>
            <w:tcBorders>
              <w:top w:val="nil"/>
              <w:left w:val="nil"/>
              <w:bottom w:val="nil"/>
              <w:right w:val="nil"/>
            </w:tcBorders>
            <w:shd w:val="clear" w:color="auto" w:fill="auto"/>
            <w:noWrap/>
            <w:vAlign w:val="center"/>
          </w:tcPr>
          <w:p w14:paraId="59F0948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99.36</w:t>
            </w:r>
          </w:p>
        </w:tc>
        <w:tc>
          <w:tcPr>
            <w:tcW w:w="1440" w:type="dxa"/>
            <w:tcBorders>
              <w:top w:val="nil"/>
              <w:left w:val="nil"/>
              <w:bottom w:val="nil"/>
              <w:right w:val="nil"/>
            </w:tcBorders>
            <w:shd w:val="clear" w:color="auto" w:fill="auto"/>
            <w:noWrap/>
            <w:vAlign w:val="center"/>
          </w:tcPr>
          <w:p w14:paraId="7D7FD84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113.27</w:t>
            </w:r>
          </w:p>
        </w:tc>
      </w:tr>
      <w:tr w:rsidR="00F83197" w:rsidRPr="00F83197" w14:paraId="3ED6B90F" w14:textId="77777777">
        <w:trPr>
          <w:trHeight w:val="240"/>
        </w:trPr>
        <w:tc>
          <w:tcPr>
            <w:tcW w:w="1545" w:type="dxa"/>
            <w:tcBorders>
              <w:top w:val="nil"/>
              <w:left w:val="nil"/>
              <w:bottom w:val="nil"/>
              <w:right w:val="nil"/>
            </w:tcBorders>
            <w:shd w:val="clear" w:color="auto" w:fill="auto"/>
            <w:noWrap/>
            <w:vAlign w:val="center"/>
          </w:tcPr>
          <w:p w14:paraId="36D1C5AA"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12XR168-5-2</w:t>
            </w:r>
          </w:p>
        </w:tc>
        <w:tc>
          <w:tcPr>
            <w:tcW w:w="1350" w:type="dxa"/>
            <w:tcBorders>
              <w:top w:val="nil"/>
              <w:left w:val="nil"/>
              <w:bottom w:val="nil"/>
              <w:right w:val="nil"/>
            </w:tcBorders>
            <w:shd w:val="clear" w:color="auto" w:fill="auto"/>
            <w:noWrap/>
            <w:vAlign w:val="center"/>
          </w:tcPr>
          <w:p w14:paraId="2898EB1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85.13</w:t>
            </w:r>
          </w:p>
        </w:tc>
        <w:tc>
          <w:tcPr>
            <w:tcW w:w="1350" w:type="dxa"/>
            <w:tcBorders>
              <w:top w:val="nil"/>
              <w:left w:val="nil"/>
              <w:bottom w:val="nil"/>
              <w:right w:val="nil"/>
            </w:tcBorders>
            <w:shd w:val="clear" w:color="auto" w:fill="auto"/>
            <w:noWrap/>
            <w:vAlign w:val="center"/>
          </w:tcPr>
          <w:p w14:paraId="0D80A80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91.52</w:t>
            </w:r>
          </w:p>
        </w:tc>
        <w:tc>
          <w:tcPr>
            <w:tcW w:w="1500" w:type="dxa"/>
            <w:tcBorders>
              <w:top w:val="nil"/>
              <w:left w:val="nil"/>
              <w:bottom w:val="nil"/>
              <w:right w:val="nil"/>
            </w:tcBorders>
            <w:shd w:val="clear" w:color="auto" w:fill="auto"/>
            <w:noWrap/>
            <w:vAlign w:val="center"/>
          </w:tcPr>
          <w:p w14:paraId="1BB9FA7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96.50</w:t>
            </w:r>
          </w:p>
        </w:tc>
        <w:tc>
          <w:tcPr>
            <w:tcW w:w="1350" w:type="dxa"/>
            <w:tcBorders>
              <w:top w:val="nil"/>
              <w:left w:val="nil"/>
              <w:bottom w:val="nil"/>
              <w:right w:val="nil"/>
            </w:tcBorders>
            <w:shd w:val="clear" w:color="auto" w:fill="auto"/>
            <w:noWrap/>
            <w:vAlign w:val="center"/>
          </w:tcPr>
          <w:p w14:paraId="48CB7C3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93.71</w:t>
            </w:r>
          </w:p>
        </w:tc>
        <w:tc>
          <w:tcPr>
            <w:tcW w:w="1350" w:type="dxa"/>
            <w:tcBorders>
              <w:top w:val="nil"/>
              <w:left w:val="nil"/>
              <w:bottom w:val="nil"/>
              <w:right w:val="nil"/>
            </w:tcBorders>
            <w:shd w:val="clear" w:color="auto" w:fill="auto"/>
            <w:noWrap/>
            <w:vAlign w:val="center"/>
          </w:tcPr>
          <w:p w14:paraId="4169AFB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83.60</w:t>
            </w:r>
          </w:p>
        </w:tc>
        <w:tc>
          <w:tcPr>
            <w:tcW w:w="1440" w:type="dxa"/>
            <w:tcBorders>
              <w:top w:val="nil"/>
              <w:left w:val="nil"/>
              <w:bottom w:val="nil"/>
              <w:right w:val="nil"/>
            </w:tcBorders>
            <w:shd w:val="clear" w:color="auto" w:fill="auto"/>
            <w:noWrap/>
            <w:vAlign w:val="center"/>
          </w:tcPr>
          <w:p w14:paraId="0E86AF8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90.70</w:t>
            </w:r>
          </w:p>
        </w:tc>
        <w:tc>
          <w:tcPr>
            <w:tcW w:w="1440" w:type="dxa"/>
            <w:tcBorders>
              <w:top w:val="nil"/>
              <w:left w:val="nil"/>
              <w:bottom w:val="nil"/>
              <w:right w:val="nil"/>
            </w:tcBorders>
            <w:shd w:val="clear" w:color="auto" w:fill="auto"/>
            <w:noWrap/>
            <w:vAlign w:val="center"/>
          </w:tcPr>
          <w:p w14:paraId="6007F8A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85.04</w:t>
            </w:r>
          </w:p>
        </w:tc>
        <w:tc>
          <w:tcPr>
            <w:tcW w:w="1440" w:type="dxa"/>
            <w:tcBorders>
              <w:top w:val="nil"/>
              <w:left w:val="nil"/>
              <w:bottom w:val="nil"/>
              <w:right w:val="nil"/>
            </w:tcBorders>
            <w:shd w:val="clear" w:color="auto" w:fill="auto"/>
            <w:noWrap/>
            <w:vAlign w:val="center"/>
          </w:tcPr>
          <w:p w14:paraId="2CD9E94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104.79</w:t>
            </w:r>
          </w:p>
        </w:tc>
      </w:tr>
      <w:tr w:rsidR="00F83197" w:rsidRPr="00F83197" w14:paraId="755363A0" w14:textId="77777777">
        <w:trPr>
          <w:trHeight w:val="240"/>
        </w:trPr>
        <w:tc>
          <w:tcPr>
            <w:tcW w:w="1545" w:type="dxa"/>
            <w:tcBorders>
              <w:top w:val="nil"/>
              <w:left w:val="nil"/>
              <w:bottom w:val="nil"/>
              <w:right w:val="nil"/>
            </w:tcBorders>
            <w:shd w:val="clear" w:color="auto" w:fill="auto"/>
            <w:noWrap/>
            <w:vAlign w:val="center"/>
          </w:tcPr>
          <w:p w14:paraId="4E8648BE"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12XR168-5-7</w:t>
            </w:r>
          </w:p>
        </w:tc>
        <w:tc>
          <w:tcPr>
            <w:tcW w:w="1350" w:type="dxa"/>
            <w:tcBorders>
              <w:top w:val="nil"/>
              <w:left w:val="nil"/>
              <w:bottom w:val="nil"/>
              <w:right w:val="nil"/>
            </w:tcBorders>
            <w:shd w:val="clear" w:color="auto" w:fill="auto"/>
            <w:noWrap/>
            <w:vAlign w:val="center"/>
          </w:tcPr>
          <w:p w14:paraId="10A1882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85.04</w:t>
            </w:r>
          </w:p>
        </w:tc>
        <w:tc>
          <w:tcPr>
            <w:tcW w:w="1350" w:type="dxa"/>
            <w:tcBorders>
              <w:top w:val="nil"/>
              <w:left w:val="nil"/>
              <w:bottom w:val="nil"/>
              <w:right w:val="nil"/>
            </w:tcBorders>
            <w:shd w:val="clear" w:color="auto" w:fill="auto"/>
            <w:noWrap/>
            <w:vAlign w:val="center"/>
          </w:tcPr>
          <w:p w14:paraId="1FF00B1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91.47</w:t>
            </w:r>
          </w:p>
        </w:tc>
        <w:tc>
          <w:tcPr>
            <w:tcW w:w="1500" w:type="dxa"/>
            <w:tcBorders>
              <w:top w:val="nil"/>
              <w:left w:val="nil"/>
              <w:bottom w:val="nil"/>
              <w:right w:val="nil"/>
            </w:tcBorders>
            <w:shd w:val="clear" w:color="auto" w:fill="auto"/>
            <w:noWrap/>
            <w:vAlign w:val="center"/>
          </w:tcPr>
          <w:p w14:paraId="56E5640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96.41</w:t>
            </w:r>
          </w:p>
        </w:tc>
        <w:tc>
          <w:tcPr>
            <w:tcW w:w="1350" w:type="dxa"/>
            <w:tcBorders>
              <w:top w:val="nil"/>
              <w:left w:val="nil"/>
              <w:bottom w:val="nil"/>
              <w:right w:val="nil"/>
            </w:tcBorders>
            <w:shd w:val="clear" w:color="auto" w:fill="auto"/>
            <w:noWrap/>
            <w:vAlign w:val="center"/>
          </w:tcPr>
          <w:p w14:paraId="393BBDC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93.71</w:t>
            </w:r>
          </w:p>
        </w:tc>
        <w:tc>
          <w:tcPr>
            <w:tcW w:w="1350" w:type="dxa"/>
            <w:tcBorders>
              <w:top w:val="nil"/>
              <w:left w:val="nil"/>
              <w:bottom w:val="nil"/>
              <w:right w:val="nil"/>
            </w:tcBorders>
            <w:shd w:val="clear" w:color="auto" w:fill="auto"/>
            <w:noWrap/>
            <w:vAlign w:val="center"/>
          </w:tcPr>
          <w:p w14:paraId="43ED707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83.57</w:t>
            </w:r>
          </w:p>
        </w:tc>
        <w:tc>
          <w:tcPr>
            <w:tcW w:w="1440" w:type="dxa"/>
            <w:tcBorders>
              <w:top w:val="nil"/>
              <w:left w:val="nil"/>
              <w:bottom w:val="nil"/>
              <w:right w:val="nil"/>
            </w:tcBorders>
            <w:shd w:val="clear" w:color="auto" w:fill="auto"/>
            <w:noWrap/>
            <w:vAlign w:val="center"/>
          </w:tcPr>
          <w:p w14:paraId="06FF420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90.67</w:t>
            </w:r>
          </w:p>
        </w:tc>
        <w:tc>
          <w:tcPr>
            <w:tcW w:w="1440" w:type="dxa"/>
            <w:tcBorders>
              <w:top w:val="nil"/>
              <w:left w:val="nil"/>
              <w:bottom w:val="nil"/>
              <w:right w:val="nil"/>
            </w:tcBorders>
            <w:shd w:val="clear" w:color="auto" w:fill="auto"/>
            <w:noWrap/>
            <w:vAlign w:val="center"/>
          </w:tcPr>
          <w:p w14:paraId="0995732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85.05</w:t>
            </w:r>
          </w:p>
        </w:tc>
        <w:tc>
          <w:tcPr>
            <w:tcW w:w="1440" w:type="dxa"/>
            <w:tcBorders>
              <w:top w:val="nil"/>
              <w:left w:val="nil"/>
              <w:bottom w:val="nil"/>
              <w:right w:val="nil"/>
            </w:tcBorders>
            <w:shd w:val="clear" w:color="auto" w:fill="auto"/>
            <w:noWrap/>
            <w:vAlign w:val="center"/>
          </w:tcPr>
          <w:p w14:paraId="457003E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104.79</w:t>
            </w:r>
          </w:p>
        </w:tc>
      </w:tr>
      <w:tr w:rsidR="00F83197" w:rsidRPr="00F83197" w14:paraId="29F569DF" w14:textId="77777777">
        <w:trPr>
          <w:trHeight w:val="240"/>
        </w:trPr>
        <w:tc>
          <w:tcPr>
            <w:tcW w:w="1545" w:type="dxa"/>
            <w:tcBorders>
              <w:top w:val="nil"/>
              <w:left w:val="nil"/>
              <w:bottom w:val="nil"/>
              <w:right w:val="nil"/>
            </w:tcBorders>
            <w:shd w:val="clear" w:color="auto" w:fill="auto"/>
            <w:noWrap/>
            <w:vAlign w:val="center"/>
          </w:tcPr>
          <w:p w14:paraId="1B21EABC"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12XR169-1-1</w:t>
            </w:r>
          </w:p>
        </w:tc>
        <w:tc>
          <w:tcPr>
            <w:tcW w:w="1350" w:type="dxa"/>
            <w:tcBorders>
              <w:top w:val="nil"/>
              <w:left w:val="nil"/>
              <w:bottom w:val="nil"/>
              <w:right w:val="nil"/>
            </w:tcBorders>
            <w:shd w:val="clear" w:color="auto" w:fill="auto"/>
            <w:noWrap/>
            <w:vAlign w:val="center"/>
          </w:tcPr>
          <w:p w14:paraId="7F3700A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94.46</w:t>
            </w:r>
          </w:p>
        </w:tc>
        <w:tc>
          <w:tcPr>
            <w:tcW w:w="1350" w:type="dxa"/>
            <w:tcBorders>
              <w:top w:val="nil"/>
              <w:left w:val="nil"/>
              <w:bottom w:val="nil"/>
              <w:right w:val="nil"/>
            </w:tcBorders>
            <w:shd w:val="clear" w:color="auto" w:fill="auto"/>
            <w:noWrap/>
            <w:vAlign w:val="center"/>
          </w:tcPr>
          <w:p w14:paraId="7C20855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99.70</w:t>
            </w:r>
          </w:p>
        </w:tc>
        <w:tc>
          <w:tcPr>
            <w:tcW w:w="1500" w:type="dxa"/>
            <w:tcBorders>
              <w:top w:val="nil"/>
              <w:left w:val="nil"/>
              <w:bottom w:val="nil"/>
              <w:right w:val="nil"/>
            </w:tcBorders>
            <w:shd w:val="clear" w:color="auto" w:fill="auto"/>
            <w:noWrap/>
            <w:vAlign w:val="center"/>
          </w:tcPr>
          <w:p w14:paraId="06A76A7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82.01</w:t>
            </w:r>
          </w:p>
        </w:tc>
        <w:tc>
          <w:tcPr>
            <w:tcW w:w="1350" w:type="dxa"/>
            <w:tcBorders>
              <w:top w:val="nil"/>
              <w:left w:val="nil"/>
              <w:bottom w:val="nil"/>
              <w:right w:val="nil"/>
            </w:tcBorders>
            <w:shd w:val="clear" w:color="auto" w:fill="auto"/>
            <w:noWrap/>
            <w:vAlign w:val="center"/>
          </w:tcPr>
          <w:p w14:paraId="5FAB27D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110.58</w:t>
            </w:r>
          </w:p>
        </w:tc>
        <w:tc>
          <w:tcPr>
            <w:tcW w:w="1350" w:type="dxa"/>
            <w:tcBorders>
              <w:top w:val="nil"/>
              <w:left w:val="nil"/>
              <w:bottom w:val="nil"/>
              <w:right w:val="nil"/>
            </w:tcBorders>
            <w:shd w:val="clear" w:color="auto" w:fill="auto"/>
            <w:noWrap/>
            <w:vAlign w:val="center"/>
          </w:tcPr>
          <w:p w14:paraId="44239B0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93.66</w:t>
            </w:r>
          </w:p>
        </w:tc>
        <w:tc>
          <w:tcPr>
            <w:tcW w:w="1440" w:type="dxa"/>
            <w:tcBorders>
              <w:top w:val="nil"/>
              <w:left w:val="nil"/>
              <w:bottom w:val="nil"/>
              <w:right w:val="nil"/>
            </w:tcBorders>
            <w:shd w:val="clear" w:color="auto" w:fill="auto"/>
            <w:noWrap/>
            <w:vAlign w:val="center"/>
          </w:tcPr>
          <w:p w14:paraId="24FF191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102.10</w:t>
            </w:r>
          </w:p>
        </w:tc>
        <w:tc>
          <w:tcPr>
            <w:tcW w:w="1440" w:type="dxa"/>
            <w:tcBorders>
              <w:top w:val="nil"/>
              <w:left w:val="nil"/>
              <w:bottom w:val="nil"/>
              <w:right w:val="nil"/>
            </w:tcBorders>
            <w:shd w:val="clear" w:color="auto" w:fill="auto"/>
            <w:noWrap/>
            <w:vAlign w:val="center"/>
          </w:tcPr>
          <w:p w14:paraId="69713328"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95.61</w:t>
            </w:r>
          </w:p>
        </w:tc>
        <w:tc>
          <w:tcPr>
            <w:tcW w:w="1440" w:type="dxa"/>
            <w:tcBorders>
              <w:top w:val="nil"/>
              <w:left w:val="nil"/>
              <w:bottom w:val="nil"/>
              <w:right w:val="nil"/>
            </w:tcBorders>
            <w:shd w:val="clear" w:color="auto" w:fill="auto"/>
            <w:noWrap/>
            <w:vAlign w:val="center"/>
          </w:tcPr>
          <w:p w14:paraId="36C4762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112.82</w:t>
            </w:r>
          </w:p>
        </w:tc>
      </w:tr>
      <w:tr w:rsidR="00F83197" w:rsidRPr="00F83197" w14:paraId="166BB36D" w14:textId="77777777">
        <w:trPr>
          <w:trHeight w:val="240"/>
        </w:trPr>
        <w:tc>
          <w:tcPr>
            <w:tcW w:w="1545" w:type="dxa"/>
            <w:tcBorders>
              <w:top w:val="nil"/>
              <w:left w:val="nil"/>
              <w:bottom w:val="nil"/>
              <w:right w:val="nil"/>
            </w:tcBorders>
            <w:shd w:val="clear" w:color="auto" w:fill="auto"/>
            <w:noWrap/>
            <w:vAlign w:val="center"/>
          </w:tcPr>
          <w:p w14:paraId="46EB503A"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12XR169-1-4</w:t>
            </w:r>
          </w:p>
        </w:tc>
        <w:tc>
          <w:tcPr>
            <w:tcW w:w="1350" w:type="dxa"/>
            <w:tcBorders>
              <w:top w:val="nil"/>
              <w:left w:val="nil"/>
              <w:bottom w:val="nil"/>
              <w:right w:val="nil"/>
            </w:tcBorders>
            <w:shd w:val="clear" w:color="auto" w:fill="auto"/>
            <w:noWrap/>
            <w:vAlign w:val="center"/>
          </w:tcPr>
          <w:p w14:paraId="4C718E1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87.21</w:t>
            </w:r>
          </w:p>
        </w:tc>
        <w:tc>
          <w:tcPr>
            <w:tcW w:w="1350" w:type="dxa"/>
            <w:tcBorders>
              <w:top w:val="nil"/>
              <w:left w:val="nil"/>
              <w:bottom w:val="nil"/>
              <w:right w:val="nil"/>
            </w:tcBorders>
            <w:shd w:val="clear" w:color="auto" w:fill="auto"/>
            <w:noWrap/>
            <w:vAlign w:val="center"/>
          </w:tcPr>
          <w:p w14:paraId="3B65246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92.74</w:t>
            </w:r>
          </w:p>
        </w:tc>
        <w:tc>
          <w:tcPr>
            <w:tcW w:w="1500" w:type="dxa"/>
            <w:tcBorders>
              <w:top w:val="nil"/>
              <w:left w:val="nil"/>
              <w:bottom w:val="nil"/>
              <w:right w:val="nil"/>
            </w:tcBorders>
            <w:shd w:val="clear" w:color="auto" w:fill="auto"/>
            <w:noWrap/>
            <w:vAlign w:val="center"/>
          </w:tcPr>
          <w:p w14:paraId="3233778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100.71</w:t>
            </w:r>
          </w:p>
        </w:tc>
        <w:tc>
          <w:tcPr>
            <w:tcW w:w="1350" w:type="dxa"/>
            <w:tcBorders>
              <w:top w:val="nil"/>
              <w:left w:val="nil"/>
              <w:bottom w:val="nil"/>
              <w:right w:val="nil"/>
            </w:tcBorders>
            <w:shd w:val="clear" w:color="auto" w:fill="auto"/>
            <w:noWrap/>
            <w:vAlign w:val="center"/>
          </w:tcPr>
          <w:p w14:paraId="7B7CB77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97.94</w:t>
            </w:r>
          </w:p>
        </w:tc>
        <w:tc>
          <w:tcPr>
            <w:tcW w:w="1350" w:type="dxa"/>
            <w:tcBorders>
              <w:top w:val="nil"/>
              <w:left w:val="nil"/>
              <w:bottom w:val="nil"/>
              <w:right w:val="nil"/>
            </w:tcBorders>
            <w:shd w:val="clear" w:color="auto" w:fill="auto"/>
            <w:noWrap/>
            <w:vAlign w:val="center"/>
          </w:tcPr>
          <w:p w14:paraId="7A97A9D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102.48</w:t>
            </w:r>
          </w:p>
        </w:tc>
        <w:tc>
          <w:tcPr>
            <w:tcW w:w="1440" w:type="dxa"/>
            <w:tcBorders>
              <w:top w:val="nil"/>
              <w:left w:val="nil"/>
              <w:bottom w:val="nil"/>
              <w:right w:val="nil"/>
            </w:tcBorders>
            <w:shd w:val="clear" w:color="auto" w:fill="auto"/>
            <w:noWrap/>
            <w:vAlign w:val="center"/>
          </w:tcPr>
          <w:p w14:paraId="275AC9B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92.90</w:t>
            </w:r>
          </w:p>
        </w:tc>
        <w:tc>
          <w:tcPr>
            <w:tcW w:w="1440" w:type="dxa"/>
            <w:tcBorders>
              <w:top w:val="nil"/>
              <w:left w:val="nil"/>
              <w:bottom w:val="nil"/>
              <w:right w:val="nil"/>
            </w:tcBorders>
            <w:shd w:val="clear" w:color="auto" w:fill="auto"/>
            <w:noWrap/>
            <w:vAlign w:val="center"/>
          </w:tcPr>
          <w:p w14:paraId="60F91EA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93.11</w:t>
            </w:r>
          </w:p>
        </w:tc>
        <w:tc>
          <w:tcPr>
            <w:tcW w:w="1440" w:type="dxa"/>
            <w:tcBorders>
              <w:top w:val="nil"/>
              <w:left w:val="nil"/>
              <w:bottom w:val="nil"/>
              <w:right w:val="nil"/>
            </w:tcBorders>
            <w:shd w:val="clear" w:color="auto" w:fill="auto"/>
            <w:noWrap/>
            <w:vAlign w:val="center"/>
          </w:tcPr>
          <w:p w14:paraId="501A278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108.56</w:t>
            </w:r>
          </w:p>
        </w:tc>
      </w:tr>
      <w:tr w:rsidR="00F83197" w:rsidRPr="00F83197" w14:paraId="6DE7A44F" w14:textId="77777777">
        <w:trPr>
          <w:trHeight w:val="240"/>
        </w:trPr>
        <w:tc>
          <w:tcPr>
            <w:tcW w:w="1545" w:type="dxa"/>
            <w:tcBorders>
              <w:top w:val="nil"/>
              <w:left w:val="nil"/>
              <w:bottom w:val="nil"/>
              <w:right w:val="nil"/>
            </w:tcBorders>
            <w:shd w:val="clear" w:color="auto" w:fill="auto"/>
            <w:noWrap/>
            <w:vAlign w:val="center"/>
          </w:tcPr>
          <w:p w14:paraId="3CCF0B5A"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12XR169-11-9</w:t>
            </w:r>
          </w:p>
        </w:tc>
        <w:tc>
          <w:tcPr>
            <w:tcW w:w="1350" w:type="dxa"/>
            <w:tcBorders>
              <w:top w:val="nil"/>
              <w:left w:val="nil"/>
              <w:bottom w:val="nil"/>
              <w:right w:val="nil"/>
            </w:tcBorders>
            <w:shd w:val="clear" w:color="auto" w:fill="auto"/>
            <w:noWrap/>
            <w:vAlign w:val="center"/>
          </w:tcPr>
          <w:p w14:paraId="6DF362B8"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85.26</w:t>
            </w:r>
          </w:p>
        </w:tc>
        <w:tc>
          <w:tcPr>
            <w:tcW w:w="1350" w:type="dxa"/>
            <w:tcBorders>
              <w:top w:val="nil"/>
              <w:left w:val="nil"/>
              <w:bottom w:val="nil"/>
              <w:right w:val="nil"/>
            </w:tcBorders>
            <w:shd w:val="clear" w:color="auto" w:fill="auto"/>
            <w:noWrap/>
            <w:vAlign w:val="center"/>
          </w:tcPr>
          <w:p w14:paraId="2D1F23A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89.32</w:t>
            </w:r>
          </w:p>
        </w:tc>
        <w:tc>
          <w:tcPr>
            <w:tcW w:w="1500" w:type="dxa"/>
            <w:tcBorders>
              <w:top w:val="nil"/>
              <w:left w:val="nil"/>
              <w:bottom w:val="nil"/>
              <w:right w:val="nil"/>
            </w:tcBorders>
            <w:shd w:val="clear" w:color="auto" w:fill="auto"/>
            <w:noWrap/>
            <w:vAlign w:val="center"/>
          </w:tcPr>
          <w:p w14:paraId="1EA8A75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85.11</w:t>
            </w:r>
          </w:p>
        </w:tc>
        <w:tc>
          <w:tcPr>
            <w:tcW w:w="1350" w:type="dxa"/>
            <w:tcBorders>
              <w:top w:val="nil"/>
              <w:left w:val="nil"/>
              <w:bottom w:val="nil"/>
              <w:right w:val="nil"/>
            </w:tcBorders>
            <w:shd w:val="clear" w:color="auto" w:fill="auto"/>
            <w:noWrap/>
            <w:vAlign w:val="center"/>
          </w:tcPr>
          <w:p w14:paraId="4728D2B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101.12</w:t>
            </w:r>
          </w:p>
        </w:tc>
        <w:tc>
          <w:tcPr>
            <w:tcW w:w="1350" w:type="dxa"/>
            <w:tcBorders>
              <w:top w:val="nil"/>
              <w:left w:val="nil"/>
              <w:bottom w:val="nil"/>
              <w:right w:val="nil"/>
            </w:tcBorders>
            <w:shd w:val="clear" w:color="auto" w:fill="auto"/>
            <w:noWrap/>
            <w:vAlign w:val="center"/>
          </w:tcPr>
          <w:p w14:paraId="0428274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91.38</w:t>
            </w:r>
          </w:p>
        </w:tc>
        <w:tc>
          <w:tcPr>
            <w:tcW w:w="1440" w:type="dxa"/>
            <w:tcBorders>
              <w:top w:val="nil"/>
              <w:left w:val="nil"/>
              <w:bottom w:val="nil"/>
              <w:right w:val="nil"/>
            </w:tcBorders>
            <w:shd w:val="clear" w:color="auto" w:fill="auto"/>
            <w:noWrap/>
            <w:vAlign w:val="center"/>
          </w:tcPr>
          <w:p w14:paraId="137760C7"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94.71</w:t>
            </w:r>
          </w:p>
        </w:tc>
        <w:tc>
          <w:tcPr>
            <w:tcW w:w="1440" w:type="dxa"/>
            <w:tcBorders>
              <w:top w:val="nil"/>
              <w:left w:val="nil"/>
              <w:bottom w:val="nil"/>
              <w:right w:val="nil"/>
            </w:tcBorders>
            <w:shd w:val="clear" w:color="auto" w:fill="auto"/>
            <w:noWrap/>
            <w:vAlign w:val="center"/>
          </w:tcPr>
          <w:p w14:paraId="65C87C8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96.18</w:t>
            </w:r>
          </w:p>
        </w:tc>
        <w:tc>
          <w:tcPr>
            <w:tcW w:w="1440" w:type="dxa"/>
            <w:tcBorders>
              <w:top w:val="nil"/>
              <w:left w:val="nil"/>
              <w:bottom w:val="nil"/>
              <w:right w:val="nil"/>
            </w:tcBorders>
            <w:shd w:val="clear" w:color="auto" w:fill="auto"/>
            <w:noWrap/>
            <w:vAlign w:val="center"/>
          </w:tcPr>
          <w:p w14:paraId="575EE0E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108.98</w:t>
            </w:r>
          </w:p>
        </w:tc>
      </w:tr>
      <w:tr w:rsidR="00F83197" w:rsidRPr="00F83197" w14:paraId="30EC1452" w14:textId="77777777">
        <w:trPr>
          <w:trHeight w:val="240"/>
        </w:trPr>
        <w:tc>
          <w:tcPr>
            <w:tcW w:w="1545" w:type="dxa"/>
            <w:tcBorders>
              <w:top w:val="nil"/>
              <w:left w:val="nil"/>
              <w:bottom w:val="nil"/>
              <w:right w:val="nil"/>
            </w:tcBorders>
            <w:shd w:val="clear" w:color="auto" w:fill="auto"/>
            <w:noWrap/>
            <w:vAlign w:val="center"/>
          </w:tcPr>
          <w:p w14:paraId="6A975E16"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12XR169-13-2</w:t>
            </w:r>
          </w:p>
        </w:tc>
        <w:tc>
          <w:tcPr>
            <w:tcW w:w="1350" w:type="dxa"/>
            <w:tcBorders>
              <w:top w:val="nil"/>
              <w:left w:val="nil"/>
              <w:bottom w:val="nil"/>
              <w:right w:val="nil"/>
            </w:tcBorders>
            <w:shd w:val="clear" w:color="auto" w:fill="auto"/>
            <w:noWrap/>
            <w:vAlign w:val="center"/>
          </w:tcPr>
          <w:p w14:paraId="4C0167B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93.63</w:t>
            </w:r>
          </w:p>
        </w:tc>
        <w:tc>
          <w:tcPr>
            <w:tcW w:w="1350" w:type="dxa"/>
            <w:tcBorders>
              <w:top w:val="nil"/>
              <w:left w:val="nil"/>
              <w:bottom w:val="nil"/>
              <w:right w:val="nil"/>
            </w:tcBorders>
            <w:shd w:val="clear" w:color="auto" w:fill="auto"/>
            <w:noWrap/>
            <w:vAlign w:val="center"/>
          </w:tcPr>
          <w:p w14:paraId="6CF44BF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87.54</w:t>
            </w:r>
          </w:p>
        </w:tc>
        <w:tc>
          <w:tcPr>
            <w:tcW w:w="1500" w:type="dxa"/>
            <w:tcBorders>
              <w:top w:val="nil"/>
              <w:left w:val="nil"/>
              <w:bottom w:val="nil"/>
              <w:right w:val="nil"/>
            </w:tcBorders>
            <w:shd w:val="clear" w:color="auto" w:fill="auto"/>
            <w:noWrap/>
            <w:vAlign w:val="center"/>
          </w:tcPr>
          <w:p w14:paraId="7312377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84.21</w:t>
            </w:r>
          </w:p>
        </w:tc>
        <w:tc>
          <w:tcPr>
            <w:tcW w:w="1350" w:type="dxa"/>
            <w:tcBorders>
              <w:top w:val="nil"/>
              <w:left w:val="nil"/>
              <w:bottom w:val="nil"/>
              <w:right w:val="nil"/>
            </w:tcBorders>
            <w:shd w:val="clear" w:color="auto" w:fill="auto"/>
            <w:noWrap/>
            <w:vAlign w:val="center"/>
          </w:tcPr>
          <w:p w14:paraId="1CE5AA4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105.49</w:t>
            </w:r>
          </w:p>
        </w:tc>
        <w:tc>
          <w:tcPr>
            <w:tcW w:w="1350" w:type="dxa"/>
            <w:tcBorders>
              <w:top w:val="nil"/>
              <w:left w:val="nil"/>
              <w:bottom w:val="nil"/>
              <w:right w:val="nil"/>
            </w:tcBorders>
            <w:shd w:val="clear" w:color="auto" w:fill="auto"/>
            <w:noWrap/>
            <w:vAlign w:val="center"/>
          </w:tcPr>
          <w:p w14:paraId="31C1BFC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93.44</w:t>
            </w:r>
          </w:p>
        </w:tc>
        <w:tc>
          <w:tcPr>
            <w:tcW w:w="1440" w:type="dxa"/>
            <w:tcBorders>
              <w:top w:val="nil"/>
              <w:left w:val="nil"/>
              <w:bottom w:val="nil"/>
              <w:right w:val="nil"/>
            </w:tcBorders>
            <w:shd w:val="clear" w:color="auto" w:fill="auto"/>
            <w:noWrap/>
            <w:vAlign w:val="center"/>
          </w:tcPr>
          <w:p w14:paraId="70E81827"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93.11</w:t>
            </w:r>
          </w:p>
        </w:tc>
        <w:tc>
          <w:tcPr>
            <w:tcW w:w="1440" w:type="dxa"/>
            <w:tcBorders>
              <w:top w:val="nil"/>
              <w:left w:val="nil"/>
              <w:bottom w:val="nil"/>
              <w:right w:val="nil"/>
            </w:tcBorders>
            <w:shd w:val="clear" w:color="auto" w:fill="auto"/>
            <w:noWrap/>
            <w:vAlign w:val="center"/>
          </w:tcPr>
          <w:p w14:paraId="12F3739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95.43</w:t>
            </w:r>
          </w:p>
        </w:tc>
        <w:tc>
          <w:tcPr>
            <w:tcW w:w="1440" w:type="dxa"/>
            <w:tcBorders>
              <w:top w:val="nil"/>
              <w:left w:val="nil"/>
              <w:bottom w:val="nil"/>
              <w:right w:val="nil"/>
            </w:tcBorders>
            <w:shd w:val="clear" w:color="auto" w:fill="auto"/>
            <w:noWrap/>
            <w:vAlign w:val="center"/>
          </w:tcPr>
          <w:p w14:paraId="20A68FE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109.69</w:t>
            </w:r>
          </w:p>
        </w:tc>
      </w:tr>
      <w:tr w:rsidR="00F83197" w:rsidRPr="00F83197" w14:paraId="0C6C8D1F" w14:textId="77777777">
        <w:trPr>
          <w:trHeight w:val="240"/>
        </w:trPr>
        <w:tc>
          <w:tcPr>
            <w:tcW w:w="1545" w:type="dxa"/>
            <w:tcBorders>
              <w:top w:val="nil"/>
              <w:left w:val="nil"/>
              <w:bottom w:val="nil"/>
              <w:right w:val="nil"/>
            </w:tcBorders>
            <w:shd w:val="clear" w:color="auto" w:fill="auto"/>
            <w:noWrap/>
            <w:vAlign w:val="center"/>
          </w:tcPr>
          <w:p w14:paraId="6BD4617B"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12XR169-13-5</w:t>
            </w:r>
          </w:p>
        </w:tc>
        <w:tc>
          <w:tcPr>
            <w:tcW w:w="1350" w:type="dxa"/>
            <w:tcBorders>
              <w:top w:val="nil"/>
              <w:left w:val="nil"/>
              <w:bottom w:val="nil"/>
              <w:right w:val="nil"/>
            </w:tcBorders>
            <w:shd w:val="clear" w:color="auto" w:fill="auto"/>
            <w:noWrap/>
            <w:vAlign w:val="center"/>
          </w:tcPr>
          <w:p w14:paraId="4DACA7C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91.14</w:t>
            </w:r>
          </w:p>
        </w:tc>
        <w:tc>
          <w:tcPr>
            <w:tcW w:w="1350" w:type="dxa"/>
            <w:tcBorders>
              <w:top w:val="nil"/>
              <w:left w:val="nil"/>
              <w:bottom w:val="nil"/>
              <w:right w:val="nil"/>
            </w:tcBorders>
            <w:shd w:val="clear" w:color="auto" w:fill="auto"/>
            <w:noWrap/>
            <w:vAlign w:val="center"/>
          </w:tcPr>
          <w:p w14:paraId="73ACDC3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94.34</w:t>
            </w:r>
          </w:p>
        </w:tc>
        <w:tc>
          <w:tcPr>
            <w:tcW w:w="1500" w:type="dxa"/>
            <w:tcBorders>
              <w:top w:val="nil"/>
              <w:left w:val="nil"/>
              <w:bottom w:val="nil"/>
              <w:right w:val="nil"/>
            </w:tcBorders>
            <w:shd w:val="clear" w:color="auto" w:fill="auto"/>
            <w:noWrap/>
            <w:vAlign w:val="center"/>
          </w:tcPr>
          <w:p w14:paraId="498A591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102.16</w:t>
            </w:r>
          </w:p>
        </w:tc>
        <w:tc>
          <w:tcPr>
            <w:tcW w:w="1350" w:type="dxa"/>
            <w:tcBorders>
              <w:top w:val="nil"/>
              <w:left w:val="nil"/>
              <w:bottom w:val="nil"/>
              <w:right w:val="nil"/>
            </w:tcBorders>
            <w:shd w:val="clear" w:color="auto" w:fill="auto"/>
            <w:noWrap/>
            <w:vAlign w:val="center"/>
          </w:tcPr>
          <w:p w14:paraId="5B89B408"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101.73</w:t>
            </w:r>
          </w:p>
        </w:tc>
        <w:tc>
          <w:tcPr>
            <w:tcW w:w="1350" w:type="dxa"/>
            <w:tcBorders>
              <w:top w:val="nil"/>
              <w:left w:val="nil"/>
              <w:bottom w:val="nil"/>
              <w:right w:val="nil"/>
            </w:tcBorders>
            <w:shd w:val="clear" w:color="auto" w:fill="auto"/>
            <w:noWrap/>
            <w:vAlign w:val="center"/>
          </w:tcPr>
          <w:p w14:paraId="4CCC7278"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95.49</w:t>
            </w:r>
          </w:p>
        </w:tc>
        <w:tc>
          <w:tcPr>
            <w:tcW w:w="1440" w:type="dxa"/>
            <w:tcBorders>
              <w:top w:val="nil"/>
              <w:left w:val="nil"/>
              <w:bottom w:val="nil"/>
              <w:right w:val="nil"/>
            </w:tcBorders>
            <w:shd w:val="clear" w:color="auto" w:fill="auto"/>
            <w:noWrap/>
            <w:vAlign w:val="center"/>
          </w:tcPr>
          <w:p w14:paraId="5A503E1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90.49</w:t>
            </w:r>
          </w:p>
        </w:tc>
        <w:tc>
          <w:tcPr>
            <w:tcW w:w="1440" w:type="dxa"/>
            <w:tcBorders>
              <w:top w:val="nil"/>
              <w:left w:val="nil"/>
              <w:bottom w:val="nil"/>
              <w:right w:val="nil"/>
            </w:tcBorders>
            <w:shd w:val="clear" w:color="auto" w:fill="auto"/>
            <w:noWrap/>
            <w:vAlign w:val="center"/>
          </w:tcPr>
          <w:p w14:paraId="536A995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97.64</w:t>
            </w:r>
          </w:p>
        </w:tc>
        <w:tc>
          <w:tcPr>
            <w:tcW w:w="1440" w:type="dxa"/>
            <w:tcBorders>
              <w:top w:val="nil"/>
              <w:left w:val="nil"/>
              <w:bottom w:val="nil"/>
              <w:right w:val="nil"/>
            </w:tcBorders>
            <w:shd w:val="clear" w:color="auto" w:fill="auto"/>
            <w:noWrap/>
            <w:vAlign w:val="center"/>
          </w:tcPr>
          <w:p w14:paraId="3B88DBF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113.13</w:t>
            </w:r>
          </w:p>
        </w:tc>
      </w:tr>
      <w:tr w:rsidR="00F83197" w:rsidRPr="00F83197" w14:paraId="71F04312" w14:textId="77777777">
        <w:trPr>
          <w:trHeight w:val="240"/>
        </w:trPr>
        <w:tc>
          <w:tcPr>
            <w:tcW w:w="1545" w:type="dxa"/>
            <w:tcBorders>
              <w:top w:val="nil"/>
              <w:left w:val="nil"/>
              <w:bottom w:val="nil"/>
              <w:right w:val="nil"/>
            </w:tcBorders>
            <w:shd w:val="clear" w:color="auto" w:fill="auto"/>
            <w:noWrap/>
            <w:vAlign w:val="center"/>
          </w:tcPr>
          <w:p w14:paraId="3B6E9CAD"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12XR169-13-8</w:t>
            </w:r>
          </w:p>
        </w:tc>
        <w:tc>
          <w:tcPr>
            <w:tcW w:w="1350" w:type="dxa"/>
            <w:tcBorders>
              <w:top w:val="nil"/>
              <w:left w:val="nil"/>
              <w:bottom w:val="nil"/>
              <w:right w:val="nil"/>
            </w:tcBorders>
            <w:shd w:val="clear" w:color="auto" w:fill="auto"/>
            <w:noWrap/>
            <w:vAlign w:val="center"/>
          </w:tcPr>
          <w:p w14:paraId="1D7D7E7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85.55</w:t>
            </w:r>
          </w:p>
        </w:tc>
        <w:tc>
          <w:tcPr>
            <w:tcW w:w="1350" w:type="dxa"/>
            <w:tcBorders>
              <w:top w:val="nil"/>
              <w:left w:val="nil"/>
              <w:bottom w:val="nil"/>
              <w:right w:val="nil"/>
            </w:tcBorders>
            <w:shd w:val="clear" w:color="auto" w:fill="auto"/>
            <w:noWrap/>
            <w:vAlign w:val="center"/>
          </w:tcPr>
          <w:p w14:paraId="7268E74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89.73</w:t>
            </w:r>
          </w:p>
        </w:tc>
        <w:tc>
          <w:tcPr>
            <w:tcW w:w="1500" w:type="dxa"/>
            <w:tcBorders>
              <w:top w:val="nil"/>
              <w:left w:val="nil"/>
              <w:bottom w:val="nil"/>
              <w:right w:val="nil"/>
            </w:tcBorders>
            <w:shd w:val="clear" w:color="auto" w:fill="auto"/>
            <w:noWrap/>
            <w:vAlign w:val="center"/>
          </w:tcPr>
          <w:p w14:paraId="3D7E79E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102.91</w:t>
            </w:r>
          </w:p>
        </w:tc>
        <w:tc>
          <w:tcPr>
            <w:tcW w:w="1350" w:type="dxa"/>
            <w:tcBorders>
              <w:top w:val="nil"/>
              <w:left w:val="nil"/>
              <w:bottom w:val="nil"/>
              <w:right w:val="nil"/>
            </w:tcBorders>
            <w:shd w:val="clear" w:color="auto" w:fill="auto"/>
            <w:noWrap/>
            <w:vAlign w:val="center"/>
          </w:tcPr>
          <w:p w14:paraId="3817290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95.78</w:t>
            </w:r>
          </w:p>
        </w:tc>
        <w:tc>
          <w:tcPr>
            <w:tcW w:w="1350" w:type="dxa"/>
            <w:tcBorders>
              <w:top w:val="nil"/>
              <w:left w:val="nil"/>
              <w:bottom w:val="nil"/>
              <w:right w:val="nil"/>
            </w:tcBorders>
            <w:shd w:val="clear" w:color="auto" w:fill="auto"/>
            <w:noWrap/>
            <w:vAlign w:val="center"/>
          </w:tcPr>
          <w:p w14:paraId="6B8D950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96.30</w:t>
            </w:r>
          </w:p>
        </w:tc>
        <w:tc>
          <w:tcPr>
            <w:tcW w:w="1440" w:type="dxa"/>
            <w:tcBorders>
              <w:top w:val="nil"/>
              <w:left w:val="nil"/>
              <w:bottom w:val="nil"/>
              <w:right w:val="nil"/>
            </w:tcBorders>
            <w:shd w:val="clear" w:color="auto" w:fill="auto"/>
            <w:noWrap/>
            <w:vAlign w:val="center"/>
          </w:tcPr>
          <w:p w14:paraId="319C3E0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92.84</w:t>
            </w:r>
          </w:p>
        </w:tc>
        <w:tc>
          <w:tcPr>
            <w:tcW w:w="1440" w:type="dxa"/>
            <w:tcBorders>
              <w:top w:val="nil"/>
              <w:left w:val="nil"/>
              <w:bottom w:val="nil"/>
              <w:right w:val="nil"/>
            </w:tcBorders>
            <w:shd w:val="clear" w:color="auto" w:fill="auto"/>
            <w:noWrap/>
            <w:vAlign w:val="center"/>
          </w:tcPr>
          <w:p w14:paraId="5204B42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89.52</w:t>
            </w:r>
          </w:p>
        </w:tc>
        <w:tc>
          <w:tcPr>
            <w:tcW w:w="1440" w:type="dxa"/>
            <w:tcBorders>
              <w:top w:val="nil"/>
              <w:left w:val="nil"/>
              <w:bottom w:val="nil"/>
              <w:right w:val="nil"/>
            </w:tcBorders>
            <w:shd w:val="clear" w:color="auto" w:fill="auto"/>
            <w:noWrap/>
            <w:vAlign w:val="center"/>
          </w:tcPr>
          <w:p w14:paraId="1980816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106.88</w:t>
            </w:r>
          </w:p>
        </w:tc>
      </w:tr>
      <w:tr w:rsidR="00F83197" w:rsidRPr="00F83197" w14:paraId="5112BB2D" w14:textId="77777777">
        <w:trPr>
          <w:trHeight w:val="240"/>
        </w:trPr>
        <w:tc>
          <w:tcPr>
            <w:tcW w:w="1545" w:type="dxa"/>
            <w:tcBorders>
              <w:top w:val="nil"/>
              <w:left w:val="nil"/>
              <w:bottom w:val="nil"/>
              <w:right w:val="nil"/>
            </w:tcBorders>
            <w:shd w:val="clear" w:color="auto" w:fill="auto"/>
            <w:noWrap/>
            <w:vAlign w:val="center"/>
          </w:tcPr>
          <w:p w14:paraId="294A0BC4"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12XR169-13-12</w:t>
            </w:r>
          </w:p>
        </w:tc>
        <w:tc>
          <w:tcPr>
            <w:tcW w:w="1350" w:type="dxa"/>
            <w:tcBorders>
              <w:top w:val="nil"/>
              <w:left w:val="nil"/>
              <w:bottom w:val="nil"/>
              <w:right w:val="nil"/>
            </w:tcBorders>
            <w:shd w:val="clear" w:color="auto" w:fill="auto"/>
            <w:noWrap/>
            <w:vAlign w:val="center"/>
          </w:tcPr>
          <w:p w14:paraId="18B22C5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90.02</w:t>
            </w:r>
          </w:p>
        </w:tc>
        <w:tc>
          <w:tcPr>
            <w:tcW w:w="1350" w:type="dxa"/>
            <w:tcBorders>
              <w:top w:val="nil"/>
              <w:left w:val="nil"/>
              <w:bottom w:val="nil"/>
              <w:right w:val="nil"/>
            </w:tcBorders>
            <w:shd w:val="clear" w:color="auto" w:fill="auto"/>
            <w:noWrap/>
            <w:vAlign w:val="center"/>
          </w:tcPr>
          <w:p w14:paraId="065C63D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91.74</w:t>
            </w:r>
          </w:p>
        </w:tc>
        <w:tc>
          <w:tcPr>
            <w:tcW w:w="1500" w:type="dxa"/>
            <w:tcBorders>
              <w:top w:val="nil"/>
              <w:left w:val="nil"/>
              <w:bottom w:val="nil"/>
              <w:right w:val="nil"/>
            </w:tcBorders>
            <w:shd w:val="clear" w:color="auto" w:fill="auto"/>
            <w:noWrap/>
            <w:vAlign w:val="center"/>
          </w:tcPr>
          <w:p w14:paraId="216F259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92.33</w:t>
            </w:r>
          </w:p>
        </w:tc>
        <w:tc>
          <w:tcPr>
            <w:tcW w:w="1350" w:type="dxa"/>
            <w:tcBorders>
              <w:top w:val="nil"/>
              <w:left w:val="nil"/>
              <w:bottom w:val="nil"/>
              <w:right w:val="nil"/>
            </w:tcBorders>
            <w:shd w:val="clear" w:color="auto" w:fill="auto"/>
            <w:noWrap/>
            <w:vAlign w:val="center"/>
          </w:tcPr>
          <w:p w14:paraId="40010C2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97.89</w:t>
            </w:r>
          </w:p>
        </w:tc>
        <w:tc>
          <w:tcPr>
            <w:tcW w:w="1350" w:type="dxa"/>
            <w:tcBorders>
              <w:top w:val="nil"/>
              <w:left w:val="nil"/>
              <w:bottom w:val="nil"/>
              <w:right w:val="nil"/>
            </w:tcBorders>
            <w:shd w:val="clear" w:color="auto" w:fill="auto"/>
            <w:noWrap/>
            <w:vAlign w:val="center"/>
          </w:tcPr>
          <w:p w14:paraId="033D3F1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95.58</w:t>
            </w:r>
          </w:p>
        </w:tc>
        <w:tc>
          <w:tcPr>
            <w:tcW w:w="1440" w:type="dxa"/>
            <w:tcBorders>
              <w:top w:val="nil"/>
              <w:left w:val="nil"/>
              <w:bottom w:val="nil"/>
              <w:right w:val="nil"/>
            </w:tcBorders>
            <w:shd w:val="clear" w:color="auto" w:fill="auto"/>
            <w:noWrap/>
            <w:vAlign w:val="center"/>
          </w:tcPr>
          <w:p w14:paraId="5FAB25C8"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88.59</w:t>
            </w:r>
          </w:p>
        </w:tc>
        <w:tc>
          <w:tcPr>
            <w:tcW w:w="1440" w:type="dxa"/>
            <w:tcBorders>
              <w:top w:val="nil"/>
              <w:left w:val="nil"/>
              <w:bottom w:val="nil"/>
              <w:right w:val="nil"/>
            </w:tcBorders>
            <w:shd w:val="clear" w:color="auto" w:fill="auto"/>
            <w:noWrap/>
            <w:vAlign w:val="center"/>
          </w:tcPr>
          <w:p w14:paraId="43D5593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90.25</w:t>
            </w:r>
          </w:p>
        </w:tc>
        <w:tc>
          <w:tcPr>
            <w:tcW w:w="1440" w:type="dxa"/>
            <w:tcBorders>
              <w:top w:val="nil"/>
              <w:left w:val="nil"/>
              <w:bottom w:val="nil"/>
              <w:right w:val="nil"/>
            </w:tcBorders>
            <w:shd w:val="clear" w:color="auto" w:fill="auto"/>
            <w:noWrap/>
            <w:vAlign w:val="center"/>
          </w:tcPr>
          <w:p w14:paraId="6ACCE24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110.24</w:t>
            </w:r>
          </w:p>
        </w:tc>
      </w:tr>
      <w:tr w:rsidR="00F83197" w:rsidRPr="00F83197" w14:paraId="45BB4E9C" w14:textId="77777777">
        <w:trPr>
          <w:trHeight w:val="240"/>
        </w:trPr>
        <w:tc>
          <w:tcPr>
            <w:tcW w:w="1545" w:type="dxa"/>
            <w:tcBorders>
              <w:top w:val="nil"/>
              <w:left w:val="nil"/>
              <w:bottom w:val="nil"/>
              <w:right w:val="nil"/>
            </w:tcBorders>
            <w:shd w:val="clear" w:color="auto" w:fill="auto"/>
            <w:noWrap/>
            <w:vAlign w:val="center"/>
          </w:tcPr>
          <w:p w14:paraId="56A39C77"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PI 410954</w:t>
            </w:r>
          </w:p>
        </w:tc>
        <w:tc>
          <w:tcPr>
            <w:tcW w:w="1350" w:type="dxa"/>
            <w:tcBorders>
              <w:top w:val="nil"/>
              <w:left w:val="nil"/>
              <w:bottom w:val="nil"/>
              <w:right w:val="nil"/>
            </w:tcBorders>
            <w:shd w:val="clear" w:color="auto" w:fill="auto"/>
            <w:noWrap/>
            <w:vAlign w:val="center"/>
          </w:tcPr>
          <w:p w14:paraId="5DB6696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112.43</w:t>
            </w:r>
          </w:p>
        </w:tc>
        <w:tc>
          <w:tcPr>
            <w:tcW w:w="1350" w:type="dxa"/>
            <w:tcBorders>
              <w:top w:val="nil"/>
              <w:left w:val="nil"/>
              <w:bottom w:val="nil"/>
              <w:right w:val="nil"/>
            </w:tcBorders>
            <w:shd w:val="clear" w:color="auto" w:fill="auto"/>
            <w:noWrap/>
            <w:vAlign w:val="center"/>
          </w:tcPr>
          <w:p w14:paraId="39F59A8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109.42</w:t>
            </w:r>
          </w:p>
        </w:tc>
        <w:tc>
          <w:tcPr>
            <w:tcW w:w="1500" w:type="dxa"/>
            <w:tcBorders>
              <w:top w:val="nil"/>
              <w:left w:val="nil"/>
              <w:bottom w:val="nil"/>
              <w:right w:val="nil"/>
            </w:tcBorders>
            <w:shd w:val="clear" w:color="auto" w:fill="auto"/>
            <w:noWrap/>
            <w:vAlign w:val="center"/>
          </w:tcPr>
          <w:p w14:paraId="1E35592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106.63</w:t>
            </w:r>
          </w:p>
        </w:tc>
        <w:tc>
          <w:tcPr>
            <w:tcW w:w="1350" w:type="dxa"/>
            <w:tcBorders>
              <w:top w:val="nil"/>
              <w:left w:val="nil"/>
              <w:bottom w:val="nil"/>
              <w:right w:val="nil"/>
            </w:tcBorders>
            <w:shd w:val="clear" w:color="auto" w:fill="auto"/>
            <w:noWrap/>
            <w:vAlign w:val="center"/>
          </w:tcPr>
          <w:p w14:paraId="7FA8E9A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111.35</w:t>
            </w:r>
          </w:p>
        </w:tc>
        <w:tc>
          <w:tcPr>
            <w:tcW w:w="1350" w:type="dxa"/>
            <w:tcBorders>
              <w:top w:val="nil"/>
              <w:left w:val="nil"/>
              <w:bottom w:val="nil"/>
              <w:right w:val="nil"/>
            </w:tcBorders>
            <w:shd w:val="clear" w:color="auto" w:fill="auto"/>
            <w:noWrap/>
            <w:vAlign w:val="center"/>
          </w:tcPr>
          <w:p w14:paraId="0E1995E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108.04</w:t>
            </w:r>
          </w:p>
        </w:tc>
        <w:tc>
          <w:tcPr>
            <w:tcW w:w="1440" w:type="dxa"/>
            <w:tcBorders>
              <w:top w:val="nil"/>
              <w:left w:val="nil"/>
              <w:bottom w:val="nil"/>
              <w:right w:val="nil"/>
            </w:tcBorders>
            <w:shd w:val="clear" w:color="auto" w:fill="auto"/>
            <w:noWrap/>
            <w:vAlign w:val="center"/>
          </w:tcPr>
          <w:p w14:paraId="069767F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113.52</w:t>
            </w:r>
          </w:p>
        </w:tc>
        <w:tc>
          <w:tcPr>
            <w:tcW w:w="1440" w:type="dxa"/>
            <w:tcBorders>
              <w:top w:val="nil"/>
              <w:left w:val="nil"/>
              <w:bottom w:val="nil"/>
              <w:right w:val="nil"/>
            </w:tcBorders>
            <w:shd w:val="clear" w:color="auto" w:fill="auto"/>
            <w:noWrap/>
            <w:vAlign w:val="center"/>
          </w:tcPr>
          <w:p w14:paraId="797BAA3E" w14:textId="77777777" w:rsidR="00F83197" w:rsidRPr="00F83197" w:rsidRDefault="00F83197" w:rsidP="00F83197">
            <w:pPr>
              <w:jc w:val="center"/>
              <w:rPr>
                <w:rFonts w:eastAsia="Times New Roman"/>
                <w:b/>
                <w:bCs/>
                <w:i/>
                <w:iCs/>
                <w:sz w:val="20"/>
                <w:szCs w:val="20"/>
              </w:rPr>
            </w:pPr>
            <w:r w:rsidRPr="00F83197">
              <w:rPr>
                <w:rFonts w:eastAsia="Times New Roman"/>
                <w:b/>
                <w:bCs/>
                <w:i/>
                <w:iCs/>
                <w:sz w:val="20"/>
                <w:szCs w:val="20"/>
              </w:rPr>
              <w:t>120.57</w:t>
            </w:r>
          </w:p>
        </w:tc>
        <w:tc>
          <w:tcPr>
            <w:tcW w:w="1440" w:type="dxa"/>
            <w:tcBorders>
              <w:top w:val="nil"/>
              <w:left w:val="nil"/>
              <w:bottom w:val="nil"/>
              <w:right w:val="nil"/>
            </w:tcBorders>
            <w:shd w:val="clear" w:color="auto" w:fill="auto"/>
            <w:noWrap/>
            <w:vAlign w:val="center"/>
          </w:tcPr>
          <w:p w14:paraId="183F0BF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113.24</w:t>
            </w:r>
          </w:p>
        </w:tc>
      </w:tr>
      <w:tr w:rsidR="00F83197" w:rsidRPr="00F83197" w14:paraId="704A30DD" w14:textId="77777777">
        <w:trPr>
          <w:trHeight w:val="240"/>
        </w:trPr>
        <w:tc>
          <w:tcPr>
            <w:tcW w:w="1545" w:type="dxa"/>
            <w:tcBorders>
              <w:top w:val="nil"/>
              <w:left w:val="nil"/>
              <w:bottom w:val="nil"/>
              <w:right w:val="nil"/>
            </w:tcBorders>
            <w:shd w:val="clear" w:color="auto" w:fill="auto"/>
            <w:noWrap/>
            <w:vAlign w:val="center"/>
          </w:tcPr>
          <w:p w14:paraId="3DC399E1"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RB07</w:t>
            </w:r>
          </w:p>
        </w:tc>
        <w:tc>
          <w:tcPr>
            <w:tcW w:w="1350" w:type="dxa"/>
            <w:tcBorders>
              <w:top w:val="nil"/>
              <w:left w:val="nil"/>
              <w:bottom w:val="nil"/>
              <w:right w:val="nil"/>
            </w:tcBorders>
            <w:shd w:val="clear" w:color="auto" w:fill="auto"/>
            <w:noWrap/>
            <w:vAlign w:val="center"/>
          </w:tcPr>
          <w:p w14:paraId="13F3131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89.25</w:t>
            </w:r>
          </w:p>
        </w:tc>
        <w:tc>
          <w:tcPr>
            <w:tcW w:w="1350" w:type="dxa"/>
            <w:tcBorders>
              <w:top w:val="nil"/>
              <w:left w:val="nil"/>
              <w:bottom w:val="nil"/>
              <w:right w:val="nil"/>
            </w:tcBorders>
            <w:shd w:val="clear" w:color="auto" w:fill="auto"/>
            <w:noWrap/>
            <w:vAlign w:val="center"/>
          </w:tcPr>
          <w:p w14:paraId="6F306F0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89.28</w:t>
            </w:r>
          </w:p>
        </w:tc>
        <w:tc>
          <w:tcPr>
            <w:tcW w:w="1500" w:type="dxa"/>
            <w:tcBorders>
              <w:top w:val="nil"/>
              <w:left w:val="nil"/>
              <w:bottom w:val="nil"/>
              <w:right w:val="nil"/>
            </w:tcBorders>
            <w:shd w:val="clear" w:color="auto" w:fill="auto"/>
            <w:noWrap/>
            <w:vAlign w:val="center"/>
          </w:tcPr>
          <w:p w14:paraId="30218F8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92.05</w:t>
            </w:r>
          </w:p>
        </w:tc>
        <w:tc>
          <w:tcPr>
            <w:tcW w:w="1350" w:type="dxa"/>
            <w:tcBorders>
              <w:top w:val="nil"/>
              <w:left w:val="nil"/>
              <w:bottom w:val="nil"/>
              <w:right w:val="nil"/>
            </w:tcBorders>
            <w:shd w:val="clear" w:color="auto" w:fill="auto"/>
            <w:noWrap/>
            <w:vAlign w:val="center"/>
          </w:tcPr>
          <w:p w14:paraId="128B27D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91.57</w:t>
            </w:r>
          </w:p>
        </w:tc>
        <w:tc>
          <w:tcPr>
            <w:tcW w:w="1350" w:type="dxa"/>
            <w:tcBorders>
              <w:top w:val="nil"/>
              <w:left w:val="nil"/>
              <w:bottom w:val="nil"/>
              <w:right w:val="nil"/>
            </w:tcBorders>
            <w:shd w:val="clear" w:color="auto" w:fill="auto"/>
            <w:noWrap/>
            <w:vAlign w:val="center"/>
          </w:tcPr>
          <w:p w14:paraId="7F847D7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91.98</w:t>
            </w:r>
          </w:p>
        </w:tc>
        <w:tc>
          <w:tcPr>
            <w:tcW w:w="1440" w:type="dxa"/>
            <w:tcBorders>
              <w:top w:val="nil"/>
              <w:left w:val="nil"/>
              <w:bottom w:val="nil"/>
              <w:right w:val="nil"/>
            </w:tcBorders>
            <w:shd w:val="clear" w:color="auto" w:fill="auto"/>
            <w:noWrap/>
            <w:vAlign w:val="center"/>
          </w:tcPr>
          <w:p w14:paraId="18CDD23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84.98</w:t>
            </w:r>
          </w:p>
        </w:tc>
        <w:tc>
          <w:tcPr>
            <w:tcW w:w="1440" w:type="dxa"/>
            <w:tcBorders>
              <w:top w:val="nil"/>
              <w:left w:val="nil"/>
              <w:bottom w:val="nil"/>
              <w:right w:val="nil"/>
            </w:tcBorders>
            <w:shd w:val="clear" w:color="auto" w:fill="auto"/>
            <w:noWrap/>
            <w:vAlign w:val="center"/>
          </w:tcPr>
          <w:p w14:paraId="2B0734D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86.80</w:t>
            </w:r>
          </w:p>
        </w:tc>
        <w:tc>
          <w:tcPr>
            <w:tcW w:w="1440" w:type="dxa"/>
            <w:tcBorders>
              <w:top w:val="nil"/>
              <w:left w:val="nil"/>
              <w:bottom w:val="nil"/>
              <w:right w:val="nil"/>
            </w:tcBorders>
            <w:shd w:val="clear" w:color="auto" w:fill="auto"/>
            <w:noWrap/>
            <w:vAlign w:val="center"/>
          </w:tcPr>
          <w:p w14:paraId="4E821AC7"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116.38</w:t>
            </w:r>
          </w:p>
        </w:tc>
      </w:tr>
      <w:tr w:rsidR="00F83197" w:rsidRPr="00F83197" w14:paraId="3FF8D851" w14:textId="77777777">
        <w:trPr>
          <w:trHeight w:val="240"/>
        </w:trPr>
        <w:tc>
          <w:tcPr>
            <w:tcW w:w="1545" w:type="dxa"/>
            <w:tcBorders>
              <w:top w:val="nil"/>
              <w:left w:val="nil"/>
              <w:bottom w:val="nil"/>
              <w:right w:val="nil"/>
            </w:tcBorders>
            <w:shd w:val="clear" w:color="auto" w:fill="auto"/>
            <w:noWrap/>
            <w:vAlign w:val="center"/>
          </w:tcPr>
          <w:p w14:paraId="69416FB1"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Faller</w:t>
            </w:r>
          </w:p>
        </w:tc>
        <w:tc>
          <w:tcPr>
            <w:tcW w:w="1350" w:type="dxa"/>
            <w:tcBorders>
              <w:top w:val="nil"/>
              <w:left w:val="nil"/>
              <w:bottom w:val="nil"/>
              <w:right w:val="nil"/>
            </w:tcBorders>
            <w:shd w:val="clear" w:color="auto" w:fill="auto"/>
            <w:noWrap/>
            <w:vAlign w:val="center"/>
          </w:tcPr>
          <w:p w14:paraId="0E66B83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105.83</w:t>
            </w:r>
          </w:p>
        </w:tc>
        <w:tc>
          <w:tcPr>
            <w:tcW w:w="1350" w:type="dxa"/>
            <w:tcBorders>
              <w:top w:val="nil"/>
              <w:left w:val="nil"/>
              <w:bottom w:val="nil"/>
              <w:right w:val="nil"/>
            </w:tcBorders>
            <w:shd w:val="clear" w:color="auto" w:fill="auto"/>
            <w:noWrap/>
            <w:vAlign w:val="center"/>
          </w:tcPr>
          <w:p w14:paraId="15B6B4F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103.02</w:t>
            </w:r>
          </w:p>
        </w:tc>
        <w:tc>
          <w:tcPr>
            <w:tcW w:w="1500" w:type="dxa"/>
            <w:tcBorders>
              <w:top w:val="nil"/>
              <w:left w:val="nil"/>
              <w:bottom w:val="nil"/>
              <w:right w:val="nil"/>
            </w:tcBorders>
            <w:shd w:val="clear" w:color="auto" w:fill="auto"/>
            <w:noWrap/>
            <w:vAlign w:val="center"/>
          </w:tcPr>
          <w:p w14:paraId="1D48E8B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106.83</w:t>
            </w:r>
          </w:p>
        </w:tc>
        <w:tc>
          <w:tcPr>
            <w:tcW w:w="1350" w:type="dxa"/>
            <w:tcBorders>
              <w:top w:val="nil"/>
              <w:left w:val="nil"/>
              <w:bottom w:val="nil"/>
              <w:right w:val="nil"/>
            </w:tcBorders>
            <w:shd w:val="clear" w:color="auto" w:fill="auto"/>
            <w:noWrap/>
            <w:vAlign w:val="center"/>
          </w:tcPr>
          <w:p w14:paraId="11142918"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106.98</w:t>
            </w:r>
          </w:p>
        </w:tc>
        <w:tc>
          <w:tcPr>
            <w:tcW w:w="1350" w:type="dxa"/>
            <w:tcBorders>
              <w:top w:val="nil"/>
              <w:left w:val="nil"/>
              <w:bottom w:val="nil"/>
              <w:right w:val="nil"/>
            </w:tcBorders>
            <w:shd w:val="clear" w:color="auto" w:fill="auto"/>
            <w:noWrap/>
            <w:vAlign w:val="center"/>
          </w:tcPr>
          <w:p w14:paraId="4D79402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107.06</w:t>
            </w:r>
          </w:p>
        </w:tc>
        <w:tc>
          <w:tcPr>
            <w:tcW w:w="1440" w:type="dxa"/>
            <w:tcBorders>
              <w:top w:val="nil"/>
              <w:left w:val="nil"/>
              <w:bottom w:val="nil"/>
              <w:right w:val="nil"/>
            </w:tcBorders>
            <w:shd w:val="clear" w:color="auto" w:fill="auto"/>
            <w:noWrap/>
            <w:vAlign w:val="center"/>
          </w:tcPr>
          <w:p w14:paraId="3FA002F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106.99</w:t>
            </w:r>
          </w:p>
        </w:tc>
        <w:tc>
          <w:tcPr>
            <w:tcW w:w="1440" w:type="dxa"/>
            <w:tcBorders>
              <w:top w:val="nil"/>
              <w:left w:val="nil"/>
              <w:bottom w:val="nil"/>
              <w:right w:val="nil"/>
            </w:tcBorders>
            <w:shd w:val="clear" w:color="auto" w:fill="auto"/>
            <w:noWrap/>
            <w:vAlign w:val="center"/>
          </w:tcPr>
          <w:p w14:paraId="789ED14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99.27</w:t>
            </w:r>
          </w:p>
        </w:tc>
        <w:tc>
          <w:tcPr>
            <w:tcW w:w="1440" w:type="dxa"/>
            <w:tcBorders>
              <w:top w:val="nil"/>
              <w:left w:val="nil"/>
              <w:bottom w:val="nil"/>
              <w:right w:val="nil"/>
            </w:tcBorders>
            <w:shd w:val="clear" w:color="auto" w:fill="auto"/>
            <w:noWrap/>
            <w:vAlign w:val="center"/>
          </w:tcPr>
          <w:p w14:paraId="7FCEEA2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103.20</w:t>
            </w:r>
          </w:p>
        </w:tc>
      </w:tr>
    </w:tbl>
    <w:p w14:paraId="488F7DA8" w14:textId="77777777" w:rsidR="00FD4CBD" w:rsidRDefault="00FD4CBD">
      <w:r>
        <w:br w:type="page"/>
      </w:r>
    </w:p>
    <w:p w14:paraId="43D474E4" w14:textId="77777777" w:rsidR="00FD4CBD" w:rsidRDefault="00FD4CBD" w:rsidP="00FD4CBD">
      <w:r>
        <w:rPr>
          <w:b/>
        </w:rPr>
        <w:t xml:space="preserve">Table 11. </w:t>
      </w:r>
      <w:r>
        <w:rPr>
          <w:i/>
        </w:rPr>
        <w:t>(continued)</w:t>
      </w:r>
      <w:r>
        <w:t xml:space="preserve"> </w:t>
      </w:r>
    </w:p>
    <w:p w14:paraId="48952705" w14:textId="77777777" w:rsidR="00FD4CBD" w:rsidRDefault="00FD4CBD" w:rsidP="00FD4CBD"/>
    <w:p w14:paraId="1D06BCA4" w14:textId="77777777" w:rsidR="00FD4CBD" w:rsidRDefault="00FD4CBD" w:rsidP="00FD4CBD"/>
    <w:tbl>
      <w:tblPr>
        <w:tblW w:w="12945" w:type="dxa"/>
        <w:tblInd w:w="93" w:type="dxa"/>
        <w:tblLayout w:type="fixed"/>
        <w:tblLook w:val="04A0" w:firstRow="1" w:lastRow="0" w:firstColumn="1" w:lastColumn="0" w:noHBand="0" w:noVBand="1"/>
      </w:tblPr>
      <w:tblGrid>
        <w:gridCol w:w="1545"/>
        <w:gridCol w:w="1620"/>
        <w:gridCol w:w="1440"/>
        <w:gridCol w:w="1440"/>
        <w:gridCol w:w="1360"/>
        <w:gridCol w:w="1360"/>
        <w:gridCol w:w="1460"/>
        <w:gridCol w:w="1360"/>
        <w:gridCol w:w="1360"/>
      </w:tblGrid>
      <w:tr w:rsidR="00F83197" w:rsidRPr="00F83197" w14:paraId="31000F75" w14:textId="77777777">
        <w:trPr>
          <w:trHeight w:val="260"/>
        </w:trPr>
        <w:tc>
          <w:tcPr>
            <w:tcW w:w="1545" w:type="dxa"/>
            <w:tcBorders>
              <w:top w:val="nil"/>
              <w:left w:val="nil"/>
              <w:bottom w:val="nil"/>
              <w:right w:val="nil"/>
            </w:tcBorders>
            <w:shd w:val="clear" w:color="auto" w:fill="auto"/>
            <w:noWrap/>
            <w:vAlign w:val="center"/>
          </w:tcPr>
          <w:p w14:paraId="267FA08B"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single" w:sz="8" w:space="0" w:color="auto"/>
              <w:right w:val="nil"/>
            </w:tcBorders>
            <w:shd w:val="clear" w:color="auto" w:fill="auto"/>
            <w:noWrap/>
            <w:vAlign w:val="center"/>
          </w:tcPr>
          <w:p w14:paraId="093EBA7C"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12XR158-13-16</w:t>
            </w:r>
          </w:p>
        </w:tc>
        <w:tc>
          <w:tcPr>
            <w:tcW w:w="1440" w:type="dxa"/>
            <w:tcBorders>
              <w:top w:val="nil"/>
              <w:left w:val="nil"/>
              <w:bottom w:val="single" w:sz="8" w:space="0" w:color="auto"/>
              <w:right w:val="nil"/>
            </w:tcBorders>
            <w:shd w:val="clear" w:color="auto" w:fill="auto"/>
            <w:noWrap/>
            <w:vAlign w:val="center"/>
          </w:tcPr>
          <w:p w14:paraId="4684CD2F"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12XR158-14-5</w:t>
            </w:r>
          </w:p>
        </w:tc>
        <w:tc>
          <w:tcPr>
            <w:tcW w:w="1440" w:type="dxa"/>
            <w:tcBorders>
              <w:top w:val="nil"/>
              <w:left w:val="nil"/>
              <w:bottom w:val="single" w:sz="8" w:space="0" w:color="auto"/>
              <w:right w:val="nil"/>
            </w:tcBorders>
            <w:shd w:val="clear" w:color="auto" w:fill="auto"/>
            <w:noWrap/>
            <w:vAlign w:val="center"/>
          </w:tcPr>
          <w:p w14:paraId="6FC06F5E"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12XR158-14-9</w:t>
            </w:r>
          </w:p>
        </w:tc>
        <w:tc>
          <w:tcPr>
            <w:tcW w:w="1360" w:type="dxa"/>
            <w:tcBorders>
              <w:top w:val="nil"/>
              <w:left w:val="nil"/>
              <w:bottom w:val="single" w:sz="8" w:space="0" w:color="auto"/>
              <w:right w:val="nil"/>
            </w:tcBorders>
            <w:shd w:val="clear" w:color="auto" w:fill="auto"/>
            <w:noWrap/>
            <w:vAlign w:val="center"/>
          </w:tcPr>
          <w:p w14:paraId="447D6D8C"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12XR162-3-1</w:t>
            </w:r>
          </w:p>
        </w:tc>
        <w:tc>
          <w:tcPr>
            <w:tcW w:w="1360" w:type="dxa"/>
            <w:tcBorders>
              <w:top w:val="nil"/>
              <w:left w:val="nil"/>
              <w:bottom w:val="single" w:sz="8" w:space="0" w:color="auto"/>
              <w:right w:val="nil"/>
            </w:tcBorders>
            <w:shd w:val="clear" w:color="auto" w:fill="auto"/>
            <w:noWrap/>
            <w:vAlign w:val="center"/>
          </w:tcPr>
          <w:p w14:paraId="1AE06C34"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12XR164-4-3</w:t>
            </w:r>
          </w:p>
        </w:tc>
        <w:tc>
          <w:tcPr>
            <w:tcW w:w="1460" w:type="dxa"/>
            <w:tcBorders>
              <w:top w:val="nil"/>
              <w:left w:val="nil"/>
              <w:bottom w:val="single" w:sz="8" w:space="0" w:color="auto"/>
              <w:right w:val="nil"/>
            </w:tcBorders>
            <w:shd w:val="clear" w:color="auto" w:fill="auto"/>
            <w:noWrap/>
            <w:vAlign w:val="center"/>
          </w:tcPr>
          <w:p w14:paraId="2EA3C049"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12XR168-5-2</w:t>
            </w:r>
          </w:p>
        </w:tc>
        <w:tc>
          <w:tcPr>
            <w:tcW w:w="1360" w:type="dxa"/>
            <w:tcBorders>
              <w:top w:val="nil"/>
              <w:left w:val="nil"/>
              <w:bottom w:val="single" w:sz="8" w:space="0" w:color="auto"/>
              <w:right w:val="nil"/>
            </w:tcBorders>
            <w:shd w:val="clear" w:color="auto" w:fill="auto"/>
            <w:noWrap/>
            <w:vAlign w:val="center"/>
          </w:tcPr>
          <w:p w14:paraId="5B148F9A"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12XR168-5-7</w:t>
            </w:r>
          </w:p>
        </w:tc>
        <w:tc>
          <w:tcPr>
            <w:tcW w:w="1360" w:type="dxa"/>
            <w:tcBorders>
              <w:top w:val="nil"/>
              <w:left w:val="nil"/>
              <w:bottom w:val="single" w:sz="8" w:space="0" w:color="auto"/>
              <w:right w:val="nil"/>
            </w:tcBorders>
            <w:shd w:val="clear" w:color="auto" w:fill="auto"/>
            <w:noWrap/>
            <w:vAlign w:val="center"/>
          </w:tcPr>
          <w:p w14:paraId="3ED5F40B"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12XR169-1-1</w:t>
            </w:r>
          </w:p>
        </w:tc>
      </w:tr>
      <w:tr w:rsidR="00F83197" w:rsidRPr="00F83197" w14:paraId="68E43ABC" w14:textId="77777777">
        <w:trPr>
          <w:trHeight w:val="240"/>
        </w:trPr>
        <w:tc>
          <w:tcPr>
            <w:tcW w:w="1545" w:type="dxa"/>
            <w:tcBorders>
              <w:top w:val="nil"/>
              <w:left w:val="nil"/>
              <w:bottom w:val="nil"/>
              <w:right w:val="nil"/>
            </w:tcBorders>
            <w:shd w:val="clear" w:color="auto" w:fill="auto"/>
            <w:noWrap/>
            <w:vAlign w:val="center"/>
          </w:tcPr>
          <w:p w14:paraId="6A5DBD97"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12XR140-2-1</w:t>
            </w:r>
          </w:p>
        </w:tc>
        <w:tc>
          <w:tcPr>
            <w:tcW w:w="1620" w:type="dxa"/>
            <w:tcBorders>
              <w:top w:val="nil"/>
              <w:left w:val="nil"/>
              <w:bottom w:val="nil"/>
              <w:right w:val="nil"/>
            </w:tcBorders>
            <w:shd w:val="clear" w:color="auto" w:fill="auto"/>
            <w:noWrap/>
            <w:vAlign w:val="center"/>
          </w:tcPr>
          <w:p w14:paraId="293F2BA3"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779E7A0"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AB7D60B"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199B33A6"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72191E00" w14:textId="77777777" w:rsidR="00F83197" w:rsidRPr="00F83197" w:rsidRDefault="00F83197" w:rsidP="00F83197">
            <w:pPr>
              <w:jc w:val="center"/>
              <w:rPr>
                <w:rFonts w:eastAsia="Times New Roman"/>
                <w:color w:val="000000"/>
                <w:sz w:val="20"/>
                <w:szCs w:val="20"/>
              </w:rPr>
            </w:pPr>
          </w:p>
        </w:tc>
        <w:tc>
          <w:tcPr>
            <w:tcW w:w="1460" w:type="dxa"/>
            <w:tcBorders>
              <w:top w:val="nil"/>
              <w:left w:val="nil"/>
              <w:bottom w:val="nil"/>
              <w:right w:val="nil"/>
            </w:tcBorders>
            <w:shd w:val="clear" w:color="auto" w:fill="auto"/>
            <w:noWrap/>
            <w:vAlign w:val="center"/>
          </w:tcPr>
          <w:p w14:paraId="48A0D6C4"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5D5C0547"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2E435A19" w14:textId="77777777" w:rsidR="00F83197" w:rsidRPr="00F83197" w:rsidRDefault="00F83197" w:rsidP="00F83197">
            <w:pPr>
              <w:jc w:val="center"/>
              <w:rPr>
                <w:rFonts w:eastAsia="Times New Roman"/>
                <w:color w:val="000000"/>
                <w:sz w:val="20"/>
                <w:szCs w:val="20"/>
              </w:rPr>
            </w:pPr>
          </w:p>
        </w:tc>
      </w:tr>
      <w:tr w:rsidR="00F83197" w:rsidRPr="00F83197" w14:paraId="3F729F0C" w14:textId="77777777">
        <w:trPr>
          <w:trHeight w:val="240"/>
        </w:trPr>
        <w:tc>
          <w:tcPr>
            <w:tcW w:w="1545" w:type="dxa"/>
            <w:tcBorders>
              <w:top w:val="nil"/>
              <w:left w:val="nil"/>
              <w:bottom w:val="nil"/>
              <w:right w:val="nil"/>
            </w:tcBorders>
            <w:shd w:val="clear" w:color="auto" w:fill="auto"/>
            <w:noWrap/>
            <w:vAlign w:val="center"/>
          </w:tcPr>
          <w:p w14:paraId="16AE2D58"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12XR140-2-2</w:t>
            </w:r>
          </w:p>
        </w:tc>
        <w:tc>
          <w:tcPr>
            <w:tcW w:w="1620" w:type="dxa"/>
            <w:tcBorders>
              <w:top w:val="nil"/>
              <w:left w:val="nil"/>
              <w:bottom w:val="nil"/>
              <w:right w:val="nil"/>
            </w:tcBorders>
            <w:shd w:val="clear" w:color="auto" w:fill="auto"/>
            <w:noWrap/>
            <w:vAlign w:val="center"/>
          </w:tcPr>
          <w:p w14:paraId="330E43CA"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454B6669"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8A4B5AA"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61DA2DB2"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0A17F815" w14:textId="77777777" w:rsidR="00F83197" w:rsidRPr="00F83197" w:rsidRDefault="00F83197" w:rsidP="00F83197">
            <w:pPr>
              <w:jc w:val="center"/>
              <w:rPr>
                <w:rFonts w:eastAsia="Times New Roman"/>
                <w:color w:val="000000"/>
                <w:sz w:val="20"/>
                <w:szCs w:val="20"/>
              </w:rPr>
            </w:pPr>
          </w:p>
        </w:tc>
        <w:tc>
          <w:tcPr>
            <w:tcW w:w="1460" w:type="dxa"/>
            <w:tcBorders>
              <w:top w:val="nil"/>
              <w:left w:val="nil"/>
              <w:bottom w:val="nil"/>
              <w:right w:val="nil"/>
            </w:tcBorders>
            <w:shd w:val="clear" w:color="auto" w:fill="auto"/>
            <w:noWrap/>
            <w:vAlign w:val="center"/>
          </w:tcPr>
          <w:p w14:paraId="5494FF1E"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730BF24B"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2C5B23A1" w14:textId="77777777" w:rsidR="00F83197" w:rsidRPr="00F83197" w:rsidRDefault="00F83197" w:rsidP="00F83197">
            <w:pPr>
              <w:jc w:val="center"/>
              <w:rPr>
                <w:rFonts w:eastAsia="Times New Roman"/>
                <w:color w:val="000000"/>
                <w:sz w:val="20"/>
                <w:szCs w:val="20"/>
              </w:rPr>
            </w:pPr>
          </w:p>
        </w:tc>
      </w:tr>
      <w:tr w:rsidR="00F83197" w:rsidRPr="00F83197" w14:paraId="47319B87" w14:textId="77777777">
        <w:trPr>
          <w:trHeight w:val="240"/>
        </w:trPr>
        <w:tc>
          <w:tcPr>
            <w:tcW w:w="1545" w:type="dxa"/>
            <w:tcBorders>
              <w:top w:val="nil"/>
              <w:left w:val="nil"/>
              <w:bottom w:val="nil"/>
              <w:right w:val="nil"/>
            </w:tcBorders>
            <w:shd w:val="clear" w:color="auto" w:fill="auto"/>
            <w:noWrap/>
            <w:vAlign w:val="center"/>
          </w:tcPr>
          <w:p w14:paraId="2B4C54BF"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12XR140-2-13</w:t>
            </w:r>
          </w:p>
        </w:tc>
        <w:tc>
          <w:tcPr>
            <w:tcW w:w="1620" w:type="dxa"/>
            <w:tcBorders>
              <w:top w:val="nil"/>
              <w:left w:val="nil"/>
              <w:bottom w:val="nil"/>
              <w:right w:val="nil"/>
            </w:tcBorders>
            <w:shd w:val="clear" w:color="auto" w:fill="auto"/>
            <w:noWrap/>
            <w:vAlign w:val="center"/>
          </w:tcPr>
          <w:p w14:paraId="2A5BDE82"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2173E0C5"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5829A3D"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2E640A9A"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4EF773E9" w14:textId="77777777" w:rsidR="00F83197" w:rsidRPr="00F83197" w:rsidRDefault="00F83197" w:rsidP="00F83197">
            <w:pPr>
              <w:jc w:val="center"/>
              <w:rPr>
                <w:rFonts w:eastAsia="Times New Roman"/>
                <w:color w:val="000000"/>
                <w:sz w:val="20"/>
                <w:szCs w:val="20"/>
              </w:rPr>
            </w:pPr>
          </w:p>
        </w:tc>
        <w:tc>
          <w:tcPr>
            <w:tcW w:w="1460" w:type="dxa"/>
            <w:tcBorders>
              <w:top w:val="nil"/>
              <w:left w:val="nil"/>
              <w:bottom w:val="nil"/>
              <w:right w:val="nil"/>
            </w:tcBorders>
            <w:shd w:val="clear" w:color="auto" w:fill="auto"/>
            <w:noWrap/>
            <w:vAlign w:val="center"/>
          </w:tcPr>
          <w:p w14:paraId="062693CE"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1100F75E"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6D1E8718" w14:textId="77777777" w:rsidR="00F83197" w:rsidRPr="00F83197" w:rsidRDefault="00F83197" w:rsidP="00F83197">
            <w:pPr>
              <w:jc w:val="center"/>
              <w:rPr>
                <w:rFonts w:eastAsia="Times New Roman"/>
                <w:color w:val="000000"/>
                <w:sz w:val="20"/>
                <w:szCs w:val="20"/>
              </w:rPr>
            </w:pPr>
          </w:p>
        </w:tc>
      </w:tr>
      <w:tr w:rsidR="00F83197" w:rsidRPr="00F83197" w14:paraId="3AB606D4" w14:textId="77777777">
        <w:trPr>
          <w:trHeight w:val="240"/>
        </w:trPr>
        <w:tc>
          <w:tcPr>
            <w:tcW w:w="1545" w:type="dxa"/>
            <w:tcBorders>
              <w:top w:val="nil"/>
              <w:left w:val="nil"/>
              <w:bottom w:val="nil"/>
              <w:right w:val="nil"/>
            </w:tcBorders>
            <w:shd w:val="clear" w:color="auto" w:fill="auto"/>
            <w:noWrap/>
            <w:vAlign w:val="center"/>
          </w:tcPr>
          <w:p w14:paraId="552874F7"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12XR147-1-1</w:t>
            </w:r>
          </w:p>
        </w:tc>
        <w:tc>
          <w:tcPr>
            <w:tcW w:w="1620" w:type="dxa"/>
            <w:tcBorders>
              <w:top w:val="nil"/>
              <w:left w:val="nil"/>
              <w:bottom w:val="nil"/>
              <w:right w:val="nil"/>
            </w:tcBorders>
            <w:shd w:val="clear" w:color="auto" w:fill="auto"/>
            <w:noWrap/>
            <w:vAlign w:val="center"/>
          </w:tcPr>
          <w:p w14:paraId="0C1C094A"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2A9D2264"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693D2D3E"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6AFD9856"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1DC9FBE7" w14:textId="77777777" w:rsidR="00F83197" w:rsidRPr="00F83197" w:rsidRDefault="00F83197" w:rsidP="00F83197">
            <w:pPr>
              <w:jc w:val="center"/>
              <w:rPr>
                <w:rFonts w:eastAsia="Times New Roman"/>
                <w:color w:val="000000"/>
                <w:sz w:val="20"/>
                <w:szCs w:val="20"/>
              </w:rPr>
            </w:pPr>
          </w:p>
        </w:tc>
        <w:tc>
          <w:tcPr>
            <w:tcW w:w="1460" w:type="dxa"/>
            <w:tcBorders>
              <w:top w:val="nil"/>
              <w:left w:val="nil"/>
              <w:bottom w:val="nil"/>
              <w:right w:val="nil"/>
            </w:tcBorders>
            <w:shd w:val="clear" w:color="auto" w:fill="auto"/>
            <w:noWrap/>
            <w:vAlign w:val="center"/>
          </w:tcPr>
          <w:p w14:paraId="68D18CAE"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4A0EDF27"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3793C33F" w14:textId="77777777" w:rsidR="00F83197" w:rsidRPr="00F83197" w:rsidRDefault="00F83197" w:rsidP="00F83197">
            <w:pPr>
              <w:jc w:val="center"/>
              <w:rPr>
                <w:rFonts w:eastAsia="Times New Roman"/>
                <w:color w:val="000000"/>
                <w:sz w:val="20"/>
                <w:szCs w:val="20"/>
              </w:rPr>
            </w:pPr>
          </w:p>
        </w:tc>
      </w:tr>
      <w:tr w:rsidR="00F83197" w:rsidRPr="00F83197" w14:paraId="6CE836C4" w14:textId="77777777">
        <w:trPr>
          <w:trHeight w:val="240"/>
        </w:trPr>
        <w:tc>
          <w:tcPr>
            <w:tcW w:w="1545" w:type="dxa"/>
            <w:tcBorders>
              <w:top w:val="nil"/>
              <w:left w:val="nil"/>
              <w:bottom w:val="nil"/>
              <w:right w:val="nil"/>
            </w:tcBorders>
            <w:shd w:val="clear" w:color="auto" w:fill="auto"/>
            <w:noWrap/>
            <w:vAlign w:val="center"/>
          </w:tcPr>
          <w:p w14:paraId="7430BCAB"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12XR147-1-7</w:t>
            </w:r>
          </w:p>
        </w:tc>
        <w:tc>
          <w:tcPr>
            <w:tcW w:w="1620" w:type="dxa"/>
            <w:tcBorders>
              <w:top w:val="nil"/>
              <w:left w:val="nil"/>
              <w:bottom w:val="nil"/>
              <w:right w:val="nil"/>
            </w:tcBorders>
            <w:shd w:val="clear" w:color="auto" w:fill="auto"/>
            <w:noWrap/>
            <w:vAlign w:val="center"/>
          </w:tcPr>
          <w:p w14:paraId="0CC2DB2B"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2A5EBB97"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0F4F67D3"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744EC691"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0D249C5E" w14:textId="77777777" w:rsidR="00F83197" w:rsidRPr="00F83197" w:rsidRDefault="00F83197" w:rsidP="00F83197">
            <w:pPr>
              <w:jc w:val="center"/>
              <w:rPr>
                <w:rFonts w:eastAsia="Times New Roman"/>
                <w:color w:val="000000"/>
                <w:sz w:val="20"/>
                <w:szCs w:val="20"/>
              </w:rPr>
            </w:pPr>
          </w:p>
        </w:tc>
        <w:tc>
          <w:tcPr>
            <w:tcW w:w="1460" w:type="dxa"/>
            <w:tcBorders>
              <w:top w:val="nil"/>
              <w:left w:val="nil"/>
              <w:bottom w:val="nil"/>
              <w:right w:val="nil"/>
            </w:tcBorders>
            <w:shd w:val="clear" w:color="auto" w:fill="auto"/>
            <w:noWrap/>
            <w:vAlign w:val="center"/>
          </w:tcPr>
          <w:p w14:paraId="508F8702"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2D3B2ECB"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527EFE22" w14:textId="77777777" w:rsidR="00F83197" w:rsidRPr="00F83197" w:rsidRDefault="00F83197" w:rsidP="00F83197">
            <w:pPr>
              <w:jc w:val="center"/>
              <w:rPr>
                <w:rFonts w:eastAsia="Times New Roman"/>
                <w:color w:val="000000"/>
                <w:sz w:val="20"/>
                <w:szCs w:val="20"/>
              </w:rPr>
            </w:pPr>
          </w:p>
        </w:tc>
      </w:tr>
      <w:tr w:rsidR="00F83197" w:rsidRPr="00F83197" w14:paraId="709A5F04" w14:textId="77777777">
        <w:trPr>
          <w:trHeight w:val="240"/>
        </w:trPr>
        <w:tc>
          <w:tcPr>
            <w:tcW w:w="1545" w:type="dxa"/>
            <w:tcBorders>
              <w:top w:val="nil"/>
              <w:left w:val="nil"/>
              <w:bottom w:val="nil"/>
              <w:right w:val="nil"/>
            </w:tcBorders>
            <w:shd w:val="clear" w:color="auto" w:fill="auto"/>
            <w:noWrap/>
            <w:vAlign w:val="center"/>
          </w:tcPr>
          <w:p w14:paraId="2389E3EF"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12XR147-1-10</w:t>
            </w:r>
          </w:p>
        </w:tc>
        <w:tc>
          <w:tcPr>
            <w:tcW w:w="1620" w:type="dxa"/>
            <w:tcBorders>
              <w:top w:val="nil"/>
              <w:left w:val="nil"/>
              <w:bottom w:val="nil"/>
              <w:right w:val="nil"/>
            </w:tcBorders>
            <w:shd w:val="clear" w:color="auto" w:fill="auto"/>
            <w:noWrap/>
            <w:vAlign w:val="center"/>
          </w:tcPr>
          <w:p w14:paraId="7BF9FC7F"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40588893"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F7C53BC"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7FA50F16"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7A40BD3E" w14:textId="77777777" w:rsidR="00F83197" w:rsidRPr="00F83197" w:rsidRDefault="00F83197" w:rsidP="00F83197">
            <w:pPr>
              <w:jc w:val="center"/>
              <w:rPr>
                <w:rFonts w:eastAsia="Times New Roman"/>
                <w:color w:val="000000"/>
                <w:sz w:val="20"/>
                <w:szCs w:val="20"/>
              </w:rPr>
            </w:pPr>
          </w:p>
        </w:tc>
        <w:tc>
          <w:tcPr>
            <w:tcW w:w="1460" w:type="dxa"/>
            <w:tcBorders>
              <w:top w:val="nil"/>
              <w:left w:val="nil"/>
              <w:bottom w:val="nil"/>
              <w:right w:val="nil"/>
            </w:tcBorders>
            <w:shd w:val="clear" w:color="auto" w:fill="auto"/>
            <w:noWrap/>
            <w:vAlign w:val="center"/>
          </w:tcPr>
          <w:p w14:paraId="20A8F647"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0CFCB3EC"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558F2C11" w14:textId="77777777" w:rsidR="00F83197" w:rsidRPr="00F83197" w:rsidRDefault="00F83197" w:rsidP="00F83197">
            <w:pPr>
              <w:jc w:val="center"/>
              <w:rPr>
                <w:rFonts w:eastAsia="Times New Roman"/>
                <w:color w:val="000000"/>
                <w:sz w:val="20"/>
                <w:szCs w:val="20"/>
              </w:rPr>
            </w:pPr>
          </w:p>
        </w:tc>
      </w:tr>
      <w:tr w:rsidR="00F83197" w:rsidRPr="00F83197" w14:paraId="0122DAC1" w14:textId="77777777">
        <w:trPr>
          <w:trHeight w:val="240"/>
        </w:trPr>
        <w:tc>
          <w:tcPr>
            <w:tcW w:w="1545" w:type="dxa"/>
            <w:tcBorders>
              <w:top w:val="nil"/>
              <w:left w:val="nil"/>
              <w:bottom w:val="nil"/>
              <w:right w:val="nil"/>
            </w:tcBorders>
            <w:shd w:val="clear" w:color="auto" w:fill="auto"/>
            <w:noWrap/>
            <w:vAlign w:val="center"/>
          </w:tcPr>
          <w:p w14:paraId="6D3C0A4C"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12XR158-13-4</w:t>
            </w:r>
          </w:p>
        </w:tc>
        <w:tc>
          <w:tcPr>
            <w:tcW w:w="1620" w:type="dxa"/>
            <w:tcBorders>
              <w:top w:val="nil"/>
              <w:left w:val="nil"/>
              <w:bottom w:val="nil"/>
              <w:right w:val="nil"/>
            </w:tcBorders>
            <w:shd w:val="clear" w:color="auto" w:fill="auto"/>
            <w:noWrap/>
            <w:vAlign w:val="center"/>
          </w:tcPr>
          <w:p w14:paraId="3363EA8A"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B297D63"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21BBFCDC"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43E038BF"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0BEDD367" w14:textId="77777777" w:rsidR="00F83197" w:rsidRPr="00F83197" w:rsidRDefault="00F83197" w:rsidP="00F83197">
            <w:pPr>
              <w:jc w:val="center"/>
              <w:rPr>
                <w:rFonts w:eastAsia="Times New Roman"/>
                <w:color w:val="000000"/>
                <w:sz w:val="20"/>
                <w:szCs w:val="20"/>
              </w:rPr>
            </w:pPr>
          </w:p>
        </w:tc>
        <w:tc>
          <w:tcPr>
            <w:tcW w:w="1460" w:type="dxa"/>
            <w:tcBorders>
              <w:top w:val="nil"/>
              <w:left w:val="nil"/>
              <w:bottom w:val="nil"/>
              <w:right w:val="nil"/>
            </w:tcBorders>
            <w:shd w:val="clear" w:color="auto" w:fill="auto"/>
            <w:noWrap/>
            <w:vAlign w:val="center"/>
          </w:tcPr>
          <w:p w14:paraId="3DD3CBFE"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0145A43F"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67BAB79C" w14:textId="77777777" w:rsidR="00F83197" w:rsidRPr="00F83197" w:rsidRDefault="00F83197" w:rsidP="00F83197">
            <w:pPr>
              <w:jc w:val="center"/>
              <w:rPr>
                <w:rFonts w:eastAsia="Times New Roman"/>
                <w:color w:val="000000"/>
                <w:sz w:val="20"/>
                <w:szCs w:val="20"/>
              </w:rPr>
            </w:pPr>
          </w:p>
        </w:tc>
      </w:tr>
      <w:tr w:rsidR="00F83197" w:rsidRPr="00F83197" w14:paraId="3970A722" w14:textId="77777777">
        <w:trPr>
          <w:trHeight w:val="240"/>
        </w:trPr>
        <w:tc>
          <w:tcPr>
            <w:tcW w:w="1545" w:type="dxa"/>
            <w:tcBorders>
              <w:top w:val="nil"/>
              <w:left w:val="nil"/>
              <w:bottom w:val="nil"/>
              <w:right w:val="nil"/>
            </w:tcBorders>
            <w:shd w:val="clear" w:color="auto" w:fill="auto"/>
            <w:noWrap/>
            <w:vAlign w:val="center"/>
          </w:tcPr>
          <w:p w14:paraId="312EDF74"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12XR158-13-8</w:t>
            </w:r>
          </w:p>
        </w:tc>
        <w:tc>
          <w:tcPr>
            <w:tcW w:w="1620" w:type="dxa"/>
            <w:tcBorders>
              <w:top w:val="nil"/>
              <w:left w:val="nil"/>
              <w:bottom w:val="nil"/>
              <w:right w:val="nil"/>
            </w:tcBorders>
            <w:shd w:val="clear" w:color="auto" w:fill="auto"/>
            <w:noWrap/>
            <w:vAlign w:val="center"/>
          </w:tcPr>
          <w:p w14:paraId="6E3F279A"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07DF28B6"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7297D40"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2DB6BD65"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568C878F" w14:textId="77777777" w:rsidR="00F83197" w:rsidRPr="00F83197" w:rsidRDefault="00F83197" w:rsidP="00F83197">
            <w:pPr>
              <w:jc w:val="center"/>
              <w:rPr>
                <w:rFonts w:eastAsia="Times New Roman"/>
                <w:color w:val="000000"/>
                <w:sz w:val="20"/>
                <w:szCs w:val="20"/>
              </w:rPr>
            </w:pPr>
          </w:p>
        </w:tc>
        <w:tc>
          <w:tcPr>
            <w:tcW w:w="1460" w:type="dxa"/>
            <w:tcBorders>
              <w:top w:val="nil"/>
              <w:left w:val="nil"/>
              <w:bottom w:val="nil"/>
              <w:right w:val="nil"/>
            </w:tcBorders>
            <w:shd w:val="clear" w:color="auto" w:fill="auto"/>
            <w:noWrap/>
            <w:vAlign w:val="center"/>
          </w:tcPr>
          <w:p w14:paraId="683957CE"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7AEA7863"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10196627" w14:textId="77777777" w:rsidR="00F83197" w:rsidRPr="00F83197" w:rsidRDefault="00F83197" w:rsidP="00F83197">
            <w:pPr>
              <w:jc w:val="center"/>
              <w:rPr>
                <w:rFonts w:eastAsia="Times New Roman"/>
                <w:color w:val="000000"/>
                <w:sz w:val="20"/>
                <w:szCs w:val="20"/>
              </w:rPr>
            </w:pPr>
          </w:p>
        </w:tc>
      </w:tr>
      <w:tr w:rsidR="00F83197" w:rsidRPr="00F83197" w14:paraId="1B4A82A3" w14:textId="77777777">
        <w:trPr>
          <w:trHeight w:val="240"/>
        </w:trPr>
        <w:tc>
          <w:tcPr>
            <w:tcW w:w="1545" w:type="dxa"/>
            <w:tcBorders>
              <w:top w:val="nil"/>
              <w:left w:val="nil"/>
              <w:bottom w:val="nil"/>
              <w:right w:val="nil"/>
            </w:tcBorders>
            <w:shd w:val="clear" w:color="auto" w:fill="auto"/>
            <w:noWrap/>
            <w:vAlign w:val="center"/>
          </w:tcPr>
          <w:p w14:paraId="31C88956"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12XR158-13-16</w:t>
            </w:r>
          </w:p>
        </w:tc>
        <w:tc>
          <w:tcPr>
            <w:tcW w:w="1620" w:type="dxa"/>
            <w:tcBorders>
              <w:top w:val="nil"/>
              <w:left w:val="nil"/>
              <w:bottom w:val="nil"/>
              <w:right w:val="nil"/>
            </w:tcBorders>
            <w:shd w:val="clear" w:color="auto" w:fill="auto"/>
            <w:noWrap/>
            <w:vAlign w:val="center"/>
          </w:tcPr>
          <w:p w14:paraId="754974BE"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E108853"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B4A8FD2"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767C69EA"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1DF83550" w14:textId="77777777" w:rsidR="00F83197" w:rsidRPr="00F83197" w:rsidRDefault="00F83197" w:rsidP="00F83197">
            <w:pPr>
              <w:jc w:val="center"/>
              <w:rPr>
                <w:rFonts w:eastAsia="Times New Roman"/>
                <w:color w:val="000000"/>
                <w:sz w:val="20"/>
                <w:szCs w:val="20"/>
              </w:rPr>
            </w:pPr>
          </w:p>
        </w:tc>
        <w:tc>
          <w:tcPr>
            <w:tcW w:w="1460" w:type="dxa"/>
            <w:tcBorders>
              <w:top w:val="nil"/>
              <w:left w:val="nil"/>
              <w:bottom w:val="nil"/>
              <w:right w:val="nil"/>
            </w:tcBorders>
            <w:shd w:val="clear" w:color="auto" w:fill="auto"/>
            <w:noWrap/>
            <w:vAlign w:val="center"/>
          </w:tcPr>
          <w:p w14:paraId="562208EA"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72BCE474"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5395221D" w14:textId="77777777" w:rsidR="00F83197" w:rsidRPr="00F83197" w:rsidRDefault="00F83197" w:rsidP="00F83197">
            <w:pPr>
              <w:jc w:val="center"/>
              <w:rPr>
                <w:rFonts w:eastAsia="Times New Roman"/>
                <w:color w:val="000000"/>
                <w:sz w:val="20"/>
                <w:szCs w:val="20"/>
              </w:rPr>
            </w:pPr>
          </w:p>
        </w:tc>
      </w:tr>
      <w:tr w:rsidR="00F83197" w:rsidRPr="00F83197" w14:paraId="6262CB69" w14:textId="77777777">
        <w:trPr>
          <w:trHeight w:val="240"/>
        </w:trPr>
        <w:tc>
          <w:tcPr>
            <w:tcW w:w="1545" w:type="dxa"/>
            <w:tcBorders>
              <w:top w:val="nil"/>
              <w:left w:val="nil"/>
              <w:bottom w:val="nil"/>
              <w:right w:val="nil"/>
            </w:tcBorders>
            <w:shd w:val="clear" w:color="auto" w:fill="auto"/>
            <w:noWrap/>
            <w:vAlign w:val="center"/>
          </w:tcPr>
          <w:p w14:paraId="1482615D"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12XR158-14-5</w:t>
            </w:r>
          </w:p>
        </w:tc>
        <w:tc>
          <w:tcPr>
            <w:tcW w:w="1620" w:type="dxa"/>
            <w:tcBorders>
              <w:top w:val="nil"/>
              <w:left w:val="nil"/>
              <w:bottom w:val="nil"/>
              <w:right w:val="nil"/>
            </w:tcBorders>
            <w:shd w:val="clear" w:color="auto" w:fill="auto"/>
            <w:noWrap/>
            <w:vAlign w:val="center"/>
          </w:tcPr>
          <w:p w14:paraId="68DDDE76" w14:textId="77777777" w:rsidR="00F83197" w:rsidRPr="00F83197" w:rsidRDefault="00F83197" w:rsidP="00F83197">
            <w:pPr>
              <w:jc w:val="center"/>
              <w:rPr>
                <w:rFonts w:eastAsia="Times New Roman"/>
                <w:b/>
                <w:bCs/>
                <w:i/>
                <w:iCs/>
                <w:sz w:val="20"/>
                <w:szCs w:val="20"/>
              </w:rPr>
            </w:pPr>
            <w:r w:rsidRPr="00F83197">
              <w:rPr>
                <w:rFonts w:eastAsia="Times New Roman"/>
                <w:b/>
                <w:bCs/>
                <w:i/>
                <w:iCs/>
                <w:sz w:val="20"/>
                <w:szCs w:val="20"/>
              </w:rPr>
              <w:t>119.40</w:t>
            </w:r>
          </w:p>
        </w:tc>
        <w:tc>
          <w:tcPr>
            <w:tcW w:w="1440" w:type="dxa"/>
            <w:tcBorders>
              <w:top w:val="nil"/>
              <w:left w:val="nil"/>
              <w:bottom w:val="nil"/>
              <w:right w:val="nil"/>
            </w:tcBorders>
            <w:shd w:val="clear" w:color="auto" w:fill="auto"/>
            <w:noWrap/>
            <w:vAlign w:val="center"/>
          </w:tcPr>
          <w:p w14:paraId="22AC3F1E"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44FE2B1A"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65C8700A"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557F298A" w14:textId="77777777" w:rsidR="00F83197" w:rsidRPr="00F83197" w:rsidRDefault="00F83197" w:rsidP="00F83197">
            <w:pPr>
              <w:jc w:val="center"/>
              <w:rPr>
                <w:rFonts w:eastAsia="Times New Roman"/>
                <w:color w:val="000000"/>
                <w:sz w:val="20"/>
                <w:szCs w:val="20"/>
              </w:rPr>
            </w:pPr>
          </w:p>
        </w:tc>
        <w:tc>
          <w:tcPr>
            <w:tcW w:w="1460" w:type="dxa"/>
            <w:tcBorders>
              <w:top w:val="nil"/>
              <w:left w:val="nil"/>
              <w:bottom w:val="nil"/>
              <w:right w:val="nil"/>
            </w:tcBorders>
            <w:shd w:val="clear" w:color="auto" w:fill="auto"/>
            <w:noWrap/>
            <w:vAlign w:val="center"/>
          </w:tcPr>
          <w:p w14:paraId="0A698148"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0C915B16"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3F6009BF" w14:textId="77777777" w:rsidR="00F83197" w:rsidRPr="00F83197" w:rsidRDefault="00F83197" w:rsidP="00F83197">
            <w:pPr>
              <w:jc w:val="center"/>
              <w:rPr>
                <w:rFonts w:eastAsia="Times New Roman"/>
                <w:color w:val="000000"/>
                <w:sz w:val="20"/>
                <w:szCs w:val="20"/>
              </w:rPr>
            </w:pPr>
          </w:p>
        </w:tc>
      </w:tr>
      <w:tr w:rsidR="00F83197" w:rsidRPr="00F83197" w14:paraId="559A692A" w14:textId="77777777">
        <w:trPr>
          <w:trHeight w:val="240"/>
        </w:trPr>
        <w:tc>
          <w:tcPr>
            <w:tcW w:w="1545" w:type="dxa"/>
            <w:tcBorders>
              <w:top w:val="nil"/>
              <w:left w:val="nil"/>
              <w:bottom w:val="nil"/>
              <w:right w:val="nil"/>
            </w:tcBorders>
            <w:shd w:val="clear" w:color="auto" w:fill="auto"/>
            <w:noWrap/>
            <w:vAlign w:val="center"/>
          </w:tcPr>
          <w:p w14:paraId="032271FC"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12XR158-14-9</w:t>
            </w:r>
          </w:p>
        </w:tc>
        <w:tc>
          <w:tcPr>
            <w:tcW w:w="1620" w:type="dxa"/>
            <w:tcBorders>
              <w:top w:val="nil"/>
              <w:left w:val="nil"/>
              <w:bottom w:val="nil"/>
              <w:right w:val="nil"/>
            </w:tcBorders>
            <w:shd w:val="clear" w:color="auto" w:fill="auto"/>
            <w:noWrap/>
            <w:vAlign w:val="center"/>
          </w:tcPr>
          <w:p w14:paraId="5B7B872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111.73</w:t>
            </w:r>
          </w:p>
        </w:tc>
        <w:tc>
          <w:tcPr>
            <w:tcW w:w="1440" w:type="dxa"/>
            <w:tcBorders>
              <w:top w:val="nil"/>
              <w:left w:val="nil"/>
              <w:bottom w:val="nil"/>
              <w:right w:val="nil"/>
            </w:tcBorders>
            <w:shd w:val="clear" w:color="auto" w:fill="auto"/>
            <w:noWrap/>
            <w:vAlign w:val="center"/>
          </w:tcPr>
          <w:p w14:paraId="2CFD666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76.93</w:t>
            </w:r>
          </w:p>
        </w:tc>
        <w:tc>
          <w:tcPr>
            <w:tcW w:w="1440" w:type="dxa"/>
            <w:tcBorders>
              <w:top w:val="nil"/>
              <w:left w:val="nil"/>
              <w:bottom w:val="nil"/>
              <w:right w:val="nil"/>
            </w:tcBorders>
            <w:shd w:val="clear" w:color="auto" w:fill="auto"/>
            <w:noWrap/>
            <w:vAlign w:val="center"/>
          </w:tcPr>
          <w:p w14:paraId="104F1A00"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45A52088"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6ADDD386" w14:textId="77777777" w:rsidR="00F83197" w:rsidRPr="00F83197" w:rsidRDefault="00F83197" w:rsidP="00F83197">
            <w:pPr>
              <w:jc w:val="center"/>
              <w:rPr>
                <w:rFonts w:eastAsia="Times New Roman"/>
                <w:color w:val="000000"/>
                <w:sz w:val="20"/>
                <w:szCs w:val="20"/>
              </w:rPr>
            </w:pPr>
          </w:p>
        </w:tc>
        <w:tc>
          <w:tcPr>
            <w:tcW w:w="1460" w:type="dxa"/>
            <w:tcBorders>
              <w:top w:val="nil"/>
              <w:left w:val="nil"/>
              <w:bottom w:val="nil"/>
              <w:right w:val="nil"/>
            </w:tcBorders>
            <w:shd w:val="clear" w:color="auto" w:fill="auto"/>
            <w:noWrap/>
            <w:vAlign w:val="center"/>
          </w:tcPr>
          <w:p w14:paraId="5B08BEE1"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798F99AC"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150756D2" w14:textId="77777777" w:rsidR="00F83197" w:rsidRPr="00F83197" w:rsidRDefault="00F83197" w:rsidP="00F83197">
            <w:pPr>
              <w:jc w:val="center"/>
              <w:rPr>
                <w:rFonts w:eastAsia="Times New Roman"/>
                <w:color w:val="000000"/>
                <w:sz w:val="20"/>
                <w:szCs w:val="20"/>
              </w:rPr>
            </w:pPr>
          </w:p>
        </w:tc>
      </w:tr>
      <w:tr w:rsidR="00F83197" w:rsidRPr="00F83197" w14:paraId="3A25D00D" w14:textId="77777777">
        <w:trPr>
          <w:trHeight w:val="240"/>
        </w:trPr>
        <w:tc>
          <w:tcPr>
            <w:tcW w:w="1545" w:type="dxa"/>
            <w:tcBorders>
              <w:top w:val="nil"/>
              <w:left w:val="nil"/>
              <w:bottom w:val="nil"/>
              <w:right w:val="nil"/>
            </w:tcBorders>
            <w:shd w:val="clear" w:color="auto" w:fill="auto"/>
            <w:noWrap/>
            <w:vAlign w:val="center"/>
          </w:tcPr>
          <w:p w14:paraId="1FC156E9"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12XR162-3-1</w:t>
            </w:r>
          </w:p>
        </w:tc>
        <w:tc>
          <w:tcPr>
            <w:tcW w:w="1620" w:type="dxa"/>
            <w:tcBorders>
              <w:top w:val="nil"/>
              <w:left w:val="nil"/>
              <w:bottom w:val="nil"/>
              <w:right w:val="nil"/>
            </w:tcBorders>
            <w:shd w:val="clear" w:color="auto" w:fill="auto"/>
            <w:noWrap/>
            <w:vAlign w:val="center"/>
          </w:tcPr>
          <w:p w14:paraId="572FFCA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111.67</w:t>
            </w:r>
          </w:p>
        </w:tc>
        <w:tc>
          <w:tcPr>
            <w:tcW w:w="1440" w:type="dxa"/>
            <w:tcBorders>
              <w:top w:val="nil"/>
              <w:left w:val="nil"/>
              <w:bottom w:val="nil"/>
              <w:right w:val="nil"/>
            </w:tcBorders>
            <w:shd w:val="clear" w:color="auto" w:fill="auto"/>
            <w:noWrap/>
            <w:vAlign w:val="center"/>
          </w:tcPr>
          <w:p w14:paraId="66FBEAC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76.95</w:t>
            </w:r>
          </w:p>
        </w:tc>
        <w:tc>
          <w:tcPr>
            <w:tcW w:w="1440" w:type="dxa"/>
            <w:tcBorders>
              <w:top w:val="nil"/>
              <w:left w:val="nil"/>
              <w:bottom w:val="nil"/>
              <w:right w:val="nil"/>
            </w:tcBorders>
            <w:shd w:val="clear" w:color="auto" w:fill="auto"/>
            <w:noWrap/>
            <w:vAlign w:val="center"/>
          </w:tcPr>
          <w:p w14:paraId="696BC8C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1.45</w:t>
            </w:r>
          </w:p>
        </w:tc>
        <w:tc>
          <w:tcPr>
            <w:tcW w:w="1360" w:type="dxa"/>
            <w:tcBorders>
              <w:top w:val="nil"/>
              <w:left w:val="nil"/>
              <w:bottom w:val="nil"/>
              <w:right w:val="nil"/>
            </w:tcBorders>
            <w:shd w:val="clear" w:color="auto" w:fill="auto"/>
            <w:noWrap/>
            <w:vAlign w:val="center"/>
          </w:tcPr>
          <w:p w14:paraId="6701B834"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48049B26" w14:textId="77777777" w:rsidR="00F83197" w:rsidRPr="00F83197" w:rsidRDefault="00F83197" w:rsidP="00F83197">
            <w:pPr>
              <w:jc w:val="center"/>
              <w:rPr>
                <w:rFonts w:eastAsia="Times New Roman"/>
                <w:color w:val="000000"/>
                <w:sz w:val="20"/>
                <w:szCs w:val="20"/>
              </w:rPr>
            </w:pPr>
          </w:p>
        </w:tc>
        <w:tc>
          <w:tcPr>
            <w:tcW w:w="1460" w:type="dxa"/>
            <w:tcBorders>
              <w:top w:val="nil"/>
              <w:left w:val="nil"/>
              <w:bottom w:val="nil"/>
              <w:right w:val="nil"/>
            </w:tcBorders>
            <w:shd w:val="clear" w:color="auto" w:fill="auto"/>
            <w:noWrap/>
            <w:vAlign w:val="center"/>
          </w:tcPr>
          <w:p w14:paraId="73C0EF19"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4BA17A4F"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0CDDF5A7" w14:textId="77777777" w:rsidR="00F83197" w:rsidRPr="00F83197" w:rsidRDefault="00F83197" w:rsidP="00F83197">
            <w:pPr>
              <w:jc w:val="center"/>
              <w:rPr>
                <w:rFonts w:eastAsia="Times New Roman"/>
                <w:color w:val="000000"/>
                <w:sz w:val="20"/>
                <w:szCs w:val="20"/>
              </w:rPr>
            </w:pPr>
          </w:p>
        </w:tc>
      </w:tr>
      <w:tr w:rsidR="00F83197" w:rsidRPr="00F83197" w14:paraId="57500418" w14:textId="77777777">
        <w:trPr>
          <w:trHeight w:val="240"/>
        </w:trPr>
        <w:tc>
          <w:tcPr>
            <w:tcW w:w="1545" w:type="dxa"/>
            <w:tcBorders>
              <w:top w:val="nil"/>
              <w:left w:val="nil"/>
              <w:bottom w:val="nil"/>
              <w:right w:val="nil"/>
            </w:tcBorders>
            <w:shd w:val="clear" w:color="auto" w:fill="auto"/>
            <w:noWrap/>
            <w:vAlign w:val="center"/>
          </w:tcPr>
          <w:p w14:paraId="57AB4808"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12XR164-4-3</w:t>
            </w:r>
          </w:p>
        </w:tc>
        <w:tc>
          <w:tcPr>
            <w:tcW w:w="1620" w:type="dxa"/>
            <w:tcBorders>
              <w:top w:val="nil"/>
              <w:left w:val="nil"/>
              <w:bottom w:val="nil"/>
              <w:right w:val="nil"/>
            </w:tcBorders>
            <w:shd w:val="clear" w:color="auto" w:fill="auto"/>
            <w:noWrap/>
            <w:vAlign w:val="center"/>
          </w:tcPr>
          <w:p w14:paraId="60F7356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114.44</w:t>
            </w:r>
          </w:p>
        </w:tc>
        <w:tc>
          <w:tcPr>
            <w:tcW w:w="1440" w:type="dxa"/>
            <w:tcBorders>
              <w:top w:val="nil"/>
              <w:left w:val="nil"/>
              <w:bottom w:val="nil"/>
              <w:right w:val="nil"/>
            </w:tcBorders>
            <w:shd w:val="clear" w:color="auto" w:fill="auto"/>
            <w:noWrap/>
            <w:vAlign w:val="center"/>
          </w:tcPr>
          <w:p w14:paraId="06C933E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93.83</w:t>
            </w:r>
          </w:p>
        </w:tc>
        <w:tc>
          <w:tcPr>
            <w:tcW w:w="1440" w:type="dxa"/>
            <w:tcBorders>
              <w:top w:val="nil"/>
              <w:left w:val="nil"/>
              <w:bottom w:val="nil"/>
              <w:right w:val="nil"/>
            </w:tcBorders>
            <w:shd w:val="clear" w:color="auto" w:fill="auto"/>
            <w:noWrap/>
            <w:vAlign w:val="center"/>
          </w:tcPr>
          <w:p w14:paraId="6FD8B2D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95.40</w:t>
            </w:r>
          </w:p>
        </w:tc>
        <w:tc>
          <w:tcPr>
            <w:tcW w:w="1360" w:type="dxa"/>
            <w:tcBorders>
              <w:top w:val="nil"/>
              <w:left w:val="nil"/>
              <w:bottom w:val="nil"/>
              <w:right w:val="nil"/>
            </w:tcBorders>
            <w:shd w:val="clear" w:color="auto" w:fill="auto"/>
            <w:noWrap/>
            <w:vAlign w:val="center"/>
          </w:tcPr>
          <w:p w14:paraId="67524D27"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95.36</w:t>
            </w:r>
          </w:p>
        </w:tc>
        <w:tc>
          <w:tcPr>
            <w:tcW w:w="1360" w:type="dxa"/>
            <w:tcBorders>
              <w:top w:val="nil"/>
              <w:left w:val="nil"/>
              <w:bottom w:val="nil"/>
              <w:right w:val="nil"/>
            </w:tcBorders>
            <w:shd w:val="clear" w:color="auto" w:fill="auto"/>
            <w:noWrap/>
            <w:vAlign w:val="center"/>
          </w:tcPr>
          <w:p w14:paraId="5B66CA07" w14:textId="77777777" w:rsidR="00F83197" w:rsidRPr="00F83197" w:rsidRDefault="00F83197" w:rsidP="00F83197">
            <w:pPr>
              <w:jc w:val="center"/>
              <w:rPr>
                <w:rFonts w:eastAsia="Times New Roman"/>
                <w:color w:val="000000"/>
                <w:sz w:val="20"/>
                <w:szCs w:val="20"/>
              </w:rPr>
            </w:pPr>
          </w:p>
        </w:tc>
        <w:tc>
          <w:tcPr>
            <w:tcW w:w="1460" w:type="dxa"/>
            <w:tcBorders>
              <w:top w:val="nil"/>
              <w:left w:val="nil"/>
              <w:bottom w:val="nil"/>
              <w:right w:val="nil"/>
            </w:tcBorders>
            <w:shd w:val="clear" w:color="auto" w:fill="auto"/>
            <w:noWrap/>
            <w:vAlign w:val="center"/>
          </w:tcPr>
          <w:p w14:paraId="116147DC"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5C0E8A2D"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34D7D696" w14:textId="77777777" w:rsidR="00F83197" w:rsidRPr="00F83197" w:rsidRDefault="00F83197" w:rsidP="00F83197">
            <w:pPr>
              <w:jc w:val="center"/>
              <w:rPr>
                <w:rFonts w:eastAsia="Times New Roman"/>
                <w:color w:val="000000"/>
                <w:sz w:val="20"/>
                <w:szCs w:val="20"/>
              </w:rPr>
            </w:pPr>
          </w:p>
        </w:tc>
      </w:tr>
      <w:tr w:rsidR="00F83197" w:rsidRPr="00F83197" w14:paraId="3166EFD8" w14:textId="77777777">
        <w:trPr>
          <w:trHeight w:val="240"/>
        </w:trPr>
        <w:tc>
          <w:tcPr>
            <w:tcW w:w="1545" w:type="dxa"/>
            <w:tcBorders>
              <w:top w:val="nil"/>
              <w:left w:val="nil"/>
              <w:bottom w:val="nil"/>
              <w:right w:val="nil"/>
            </w:tcBorders>
            <w:shd w:val="clear" w:color="auto" w:fill="auto"/>
            <w:noWrap/>
            <w:vAlign w:val="center"/>
          </w:tcPr>
          <w:p w14:paraId="33B9F120"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12XR168-5-2</w:t>
            </w:r>
          </w:p>
        </w:tc>
        <w:tc>
          <w:tcPr>
            <w:tcW w:w="1620" w:type="dxa"/>
            <w:tcBorders>
              <w:top w:val="nil"/>
              <w:left w:val="nil"/>
              <w:bottom w:val="nil"/>
              <w:right w:val="nil"/>
            </w:tcBorders>
            <w:shd w:val="clear" w:color="auto" w:fill="auto"/>
            <w:noWrap/>
            <w:vAlign w:val="center"/>
          </w:tcPr>
          <w:p w14:paraId="7F641B6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105.61</w:t>
            </w:r>
          </w:p>
        </w:tc>
        <w:tc>
          <w:tcPr>
            <w:tcW w:w="1440" w:type="dxa"/>
            <w:tcBorders>
              <w:top w:val="nil"/>
              <w:left w:val="nil"/>
              <w:bottom w:val="nil"/>
              <w:right w:val="nil"/>
            </w:tcBorders>
            <w:shd w:val="clear" w:color="auto" w:fill="auto"/>
            <w:noWrap/>
            <w:vAlign w:val="center"/>
          </w:tcPr>
          <w:p w14:paraId="3E7B78B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95.77</w:t>
            </w:r>
          </w:p>
        </w:tc>
        <w:tc>
          <w:tcPr>
            <w:tcW w:w="1440" w:type="dxa"/>
            <w:tcBorders>
              <w:top w:val="nil"/>
              <w:left w:val="nil"/>
              <w:bottom w:val="nil"/>
              <w:right w:val="nil"/>
            </w:tcBorders>
            <w:shd w:val="clear" w:color="auto" w:fill="auto"/>
            <w:noWrap/>
            <w:vAlign w:val="center"/>
          </w:tcPr>
          <w:p w14:paraId="21D3A12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96.97</w:t>
            </w:r>
          </w:p>
        </w:tc>
        <w:tc>
          <w:tcPr>
            <w:tcW w:w="1360" w:type="dxa"/>
            <w:tcBorders>
              <w:top w:val="nil"/>
              <w:left w:val="nil"/>
              <w:bottom w:val="nil"/>
              <w:right w:val="nil"/>
            </w:tcBorders>
            <w:shd w:val="clear" w:color="auto" w:fill="auto"/>
            <w:noWrap/>
            <w:vAlign w:val="center"/>
          </w:tcPr>
          <w:p w14:paraId="4ED97137"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96.87</w:t>
            </w:r>
          </w:p>
        </w:tc>
        <w:tc>
          <w:tcPr>
            <w:tcW w:w="1360" w:type="dxa"/>
            <w:tcBorders>
              <w:top w:val="nil"/>
              <w:left w:val="nil"/>
              <w:bottom w:val="nil"/>
              <w:right w:val="nil"/>
            </w:tcBorders>
            <w:shd w:val="clear" w:color="auto" w:fill="auto"/>
            <w:noWrap/>
            <w:vAlign w:val="center"/>
          </w:tcPr>
          <w:p w14:paraId="06D918F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97.37</w:t>
            </w:r>
          </w:p>
        </w:tc>
        <w:tc>
          <w:tcPr>
            <w:tcW w:w="1460" w:type="dxa"/>
            <w:tcBorders>
              <w:top w:val="nil"/>
              <w:left w:val="nil"/>
              <w:bottom w:val="nil"/>
              <w:right w:val="nil"/>
            </w:tcBorders>
            <w:shd w:val="clear" w:color="auto" w:fill="auto"/>
            <w:noWrap/>
            <w:vAlign w:val="center"/>
          </w:tcPr>
          <w:p w14:paraId="51A03265"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09BA2509"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452B83AA" w14:textId="77777777" w:rsidR="00F83197" w:rsidRPr="00F83197" w:rsidRDefault="00F83197" w:rsidP="00F83197">
            <w:pPr>
              <w:jc w:val="center"/>
              <w:rPr>
                <w:rFonts w:eastAsia="Times New Roman"/>
                <w:color w:val="000000"/>
                <w:sz w:val="20"/>
                <w:szCs w:val="20"/>
              </w:rPr>
            </w:pPr>
          </w:p>
        </w:tc>
      </w:tr>
      <w:tr w:rsidR="00F83197" w:rsidRPr="00F83197" w14:paraId="326DF4E4" w14:textId="77777777">
        <w:trPr>
          <w:trHeight w:val="240"/>
        </w:trPr>
        <w:tc>
          <w:tcPr>
            <w:tcW w:w="1545" w:type="dxa"/>
            <w:tcBorders>
              <w:top w:val="nil"/>
              <w:left w:val="nil"/>
              <w:bottom w:val="nil"/>
              <w:right w:val="nil"/>
            </w:tcBorders>
            <w:shd w:val="clear" w:color="auto" w:fill="auto"/>
            <w:noWrap/>
            <w:vAlign w:val="center"/>
          </w:tcPr>
          <w:p w14:paraId="550BF833"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12XR168-5-7</w:t>
            </w:r>
          </w:p>
        </w:tc>
        <w:tc>
          <w:tcPr>
            <w:tcW w:w="1620" w:type="dxa"/>
            <w:tcBorders>
              <w:top w:val="nil"/>
              <w:left w:val="nil"/>
              <w:bottom w:val="nil"/>
              <w:right w:val="nil"/>
            </w:tcBorders>
            <w:shd w:val="clear" w:color="auto" w:fill="auto"/>
            <w:noWrap/>
            <w:vAlign w:val="center"/>
          </w:tcPr>
          <w:p w14:paraId="473DA85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105.55</w:t>
            </w:r>
          </w:p>
        </w:tc>
        <w:tc>
          <w:tcPr>
            <w:tcW w:w="1440" w:type="dxa"/>
            <w:tcBorders>
              <w:top w:val="nil"/>
              <w:left w:val="nil"/>
              <w:bottom w:val="nil"/>
              <w:right w:val="nil"/>
            </w:tcBorders>
            <w:shd w:val="clear" w:color="auto" w:fill="auto"/>
            <w:noWrap/>
            <w:vAlign w:val="center"/>
          </w:tcPr>
          <w:p w14:paraId="237046C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95.69</w:t>
            </w:r>
          </w:p>
        </w:tc>
        <w:tc>
          <w:tcPr>
            <w:tcW w:w="1440" w:type="dxa"/>
            <w:tcBorders>
              <w:top w:val="nil"/>
              <w:left w:val="nil"/>
              <w:bottom w:val="nil"/>
              <w:right w:val="nil"/>
            </w:tcBorders>
            <w:shd w:val="clear" w:color="auto" w:fill="auto"/>
            <w:noWrap/>
            <w:vAlign w:val="center"/>
          </w:tcPr>
          <w:p w14:paraId="2558487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96.89</w:t>
            </w:r>
          </w:p>
        </w:tc>
        <w:tc>
          <w:tcPr>
            <w:tcW w:w="1360" w:type="dxa"/>
            <w:tcBorders>
              <w:top w:val="nil"/>
              <w:left w:val="nil"/>
              <w:bottom w:val="nil"/>
              <w:right w:val="nil"/>
            </w:tcBorders>
            <w:shd w:val="clear" w:color="auto" w:fill="auto"/>
            <w:noWrap/>
            <w:vAlign w:val="center"/>
          </w:tcPr>
          <w:p w14:paraId="46DFCC1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96.81</w:t>
            </w:r>
          </w:p>
        </w:tc>
        <w:tc>
          <w:tcPr>
            <w:tcW w:w="1360" w:type="dxa"/>
            <w:tcBorders>
              <w:top w:val="nil"/>
              <w:left w:val="nil"/>
              <w:bottom w:val="nil"/>
              <w:right w:val="nil"/>
            </w:tcBorders>
            <w:shd w:val="clear" w:color="auto" w:fill="auto"/>
            <w:noWrap/>
            <w:vAlign w:val="center"/>
          </w:tcPr>
          <w:p w14:paraId="12A5CC0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97.33</w:t>
            </w:r>
          </w:p>
        </w:tc>
        <w:tc>
          <w:tcPr>
            <w:tcW w:w="1460" w:type="dxa"/>
            <w:tcBorders>
              <w:top w:val="nil"/>
              <w:left w:val="nil"/>
              <w:bottom w:val="nil"/>
              <w:right w:val="nil"/>
            </w:tcBorders>
            <w:shd w:val="clear" w:color="auto" w:fill="auto"/>
            <w:noWrap/>
            <w:vAlign w:val="center"/>
          </w:tcPr>
          <w:p w14:paraId="7D8FEB9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1.03</w:t>
            </w:r>
          </w:p>
        </w:tc>
        <w:tc>
          <w:tcPr>
            <w:tcW w:w="1360" w:type="dxa"/>
            <w:tcBorders>
              <w:top w:val="nil"/>
              <w:left w:val="nil"/>
              <w:bottom w:val="nil"/>
              <w:right w:val="nil"/>
            </w:tcBorders>
            <w:shd w:val="clear" w:color="auto" w:fill="auto"/>
            <w:noWrap/>
            <w:vAlign w:val="center"/>
          </w:tcPr>
          <w:p w14:paraId="154D3C7F" w14:textId="77777777" w:rsidR="00F83197" w:rsidRPr="00F83197" w:rsidRDefault="00F83197" w:rsidP="00F83197">
            <w:pPr>
              <w:jc w:val="center"/>
              <w:rPr>
                <w:rFonts w:eastAsia="Times New Roman"/>
                <w:color w:val="000000"/>
                <w:sz w:val="20"/>
                <w:szCs w:val="20"/>
              </w:rPr>
            </w:pPr>
          </w:p>
        </w:tc>
        <w:tc>
          <w:tcPr>
            <w:tcW w:w="1360" w:type="dxa"/>
            <w:tcBorders>
              <w:top w:val="nil"/>
              <w:left w:val="nil"/>
              <w:bottom w:val="nil"/>
              <w:right w:val="nil"/>
            </w:tcBorders>
            <w:shd w:val="clear" w:color="auto" w:fill="auto"/>
            <w:noWrap/>
            <w:vAlign w:val="center"/>
          </w:tcPr>
          <w:p w14:paraId="4F16A2BC" w14:textId="77777777" w:rsidR="00F83197" w:rsidRPr="00F83197" w:rsidRDefault="00F83197" w:rsidP="00F83197">
            <w:pPr>
              <w:jc w:val="center"/>
              <w:rPr>
                <w:rFonts w:eastAsia="Times New Roman"/>
                <w:color w:val="000000"/>
                <w:sz w:val="20"/>
                <w:szCs w:val="20"/>
              </w:rPr>
            </w:pPr>
          </w:p>
        </w:tc>
      </w:tr>
      <w:tr w:rsidR="00F83197" w:rsidRPr="00F83197" w14:paraId="5BCCC0E4" w14:textId="77777777">
        <w:trPr>
          <w:trHeight w:val="240"/>
        </w:trPr>
        <w:tc>
          <w:tcPr>
            <w:tcW w:w="1545" w:type="dxa"/>
            <w:tcBorders>
              <w:top w:val="nil"/>
              <w:left w:val="nil"/>
              <w:bottom w:val="nil"/>
              <w:right w:val="nil"/>
            </w:tcBorders>
            <w:shd w:val="clear" w:color="auto" w:fill="auto"/>
            <w:noWrap/>
            <w:vAlign w:val="center"/>
          </w:tcPr>
          <w:p w14:paraId="3F58AC90"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12XR169-1-1</w:t>
            </w:r>
          </w:p>
        </w:tc>
        <w:tc>
          <w:tcPr>
            <w:tcW w:w="1620" w:type="dxa"/>
            <w:tcBorders>
              <w:top w:val="nil"/>
              <w:left w:val="nil"/>
              <w:bottom w:val="nil"/>
              <w:right w:val="nil"/>
            </w:tcBorders>
            <w:shd w:val="clear" w:color="auto" w:fill="auto"/>
            <w:noWrap/>
            <w:vAlign w:val="center"/>
          </w:tcPr>
          <w:p w14:paraId="47E0F31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114.81</w:t>
            </w:r>
          </w:p>
        </w:tc>
        <w:tc>
          <w:tcPr>
            <w:tcW w:w="1440" w:type="dxa"/>
            <w:tcBorders>
              <w:top w:val="nil"/>
              <w:left w:val="nil"/>
              <w:bottom w:val="nil"/>
              <w:right w:val="nil"/>
            </w:tcBorders>
            <w:shd w:val="clear" w:color="auto" w:fill="auto"/>
            <w:noWrap/>
            <w:vAlign w:val="center"/>
          </w:tcPr>
          <w:p w14:paraId="1BD9BC7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97.62</w:t>
            </w:r>
          </w:p>
        </w:tc>
        <w:tc>
          <w:tcPr>
            <w:tcW w:w="1440" w:type="dxa"/>
            <w:tcBorders>
              <w:top w:val="nil"/>
              <w:left w:val="nil"/>
              <w:bottom w:val="nil"/>
              <w:right w:val="nil"/>
            </w:tcBorders>
            <w:shd w:val="clear" w:color="auto" w:fill="auto"/>
            <w:noWrap/>
            <w:vAlign w:val="center"/>
          </w:tcPr>
          <w:p w14:paraId="0B1F697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91.92</w:t>
            </w:r>
          </w:p>
        </w:tc>
        <w:tc>
          <w:tcPr>
            <w:tcW w:w="1360" w:type="dxa"/>
            <w:tcBorders>
              <w:top w:val="nil"/>
              <w:left w:val="nil"/>
              <w:bottom w:val="nil"/>
              <w:right w:val="nil"/>
            </w:tcBorders>
            <w:shd w:val="clear" w:color="auto" w:fill="auto"/>
            <w:noWrap/>
            <w:vAlign w:val="center"/>
          </w:tcPr>
          <w:p w14:paraId="4F1E8E7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91.85</w:t>
            </w:r>
          </w:p>
        </w:tc>
        <w:tc>
          <w:tcPr>
            <w:tcW w:w="1360" w:type="dxa"/>
            <w:tcBorders>
              <w:top w:val="nil"/>
              <w:left w:val="nil"/>
              <w:bottom w:val="nil"/>
              <w:right w:val="nil"/>
            </w:tcBorders>
            <w:shd w:val="clear" w:color="auto" w:fill="auto"/>
            <w:noWrap/>
            <w:vAlign w:val="center"/>
          </w:tcPr>
          <w:p w14:paraId="624D467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95.26</w:t>
            </w:r>
          </w:p>
        </w:tc>
        <w:tc>
          <w:tcPr>
            <w:tcW w:w="1460" w:type="dxa"/>
            <w:tcBorders>
              <w:top w:val="nil"/>
              <w:left w:val="nil"/>
              <w:bottom w:val="nil"/>
              <w:right w:val="nil"/>
            </w:tcBorders>
            <w:shd w:val="clear" w:color="auto" w:fill="auto"/>
            <w:noWrap/>
            <w:vAlign w:val="center"/>
          </w:tcPr>
          <w:p w14:paraId="499478F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95.11</w:t>
            </w:r>
          </w:p>
        </w:tc>
        <w:tc>
          <w:tcPr>
            <w:tcW w:w="1360" w:type="dxa"/>
            <w:tcBorders>
              <w:top w:val="nil"/>
              <w:left w:val="nil"/>
              <w:bottom w:val="nil"/>
              <w:right w:val="nil"/>
            </w:tcBorders>
            <w:shd w:val="clear" w:color="auto" w:fill="auto"/>
            <w:noWrap/>
            <w:vAlign w:val="center"/>
          </w:tcPr>
          <w:p w14:paraId="5FF1E86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95.03</w:t>
            </w:r>
          </w:p>
        </w:tc>
        <w:tc>
          <w:tcPr>
            <w:tcW w:w="1360" w:type="dxa"/>
            <w:tcBorders>
              <w:top w:val="nil"/>
              <w:left w:val="nil"/>
              <w:bottom w:val="nil"/>
              <w:right w:val="nil"/>
            </w:tcBorders>
            <w:shd w:val="clear" w:color="auto" w:fill="auto"/>
            <w:noWrap/>
            <w:vAlign w:val="center"/>
          </w:tcPr>
          <w:p w14:paraId="5E6ECD74" w14:textId="77777777" w:rsidR="00F83197" w:rsidRPr="00F83197" w:rsidRDefault="00F83197" w:rsidP="00F83197">
            <w:pPr>
              <w:jc w:val="center"/>
              <w:rPr>
                <w:rFonts w:eastAsia="Times New Roman"/>
                <w:color w:val="000000"/>
                <w:sz w:val="20"/>
                <w:szCs w:val="20"/>
              </w:rPr>
            </w:pPr>
          </w:p>
        </w:tc>
      </w:tr>
      <w:tr w:rsidR="00F83197" w:rsidRPr="00F83197" w14:paraId="0964CEEC" w14:textId="77777777">
        <w:trPr>
          <w:trHeight w:val="240"/>
        </w:trPr>
        <w:tc>
          <w:tcPr>
            <w:tcW w:w="1545" w:type="dxa"/>
            <w:tcBorders>
              <w:top w:val="nil"/>
              <w:left w:val="nil"/>
              <w:bottom w:val="nil"/>
              <w:right w:val="nil"/>
            </w:tcBorders>
            <w:shd w:val="clear" w:color="auto" w:fill="auto"/>
            <w:noWrap/>
            <w:vAlign w:val="center"/>
          </w:tcPr>
          <w:p w14:paraId="5910DE4B"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12XR169-1-4</w:t>
            </w:r>
          </w:p>
        </w:tc>
        <w:tc>
          <w:tcPr>
            <w:tcW w:w="1620" w:type="dxa"/>
            <w:tcBorders>
              <w:top w:val="nil"/>
              <w:left w:val="nil"/>
              <w:bottom w:val="nil"/>
              <w:right w:val="nil"/>
            </w:tcBorders>
            <w:shd w:val="clear" w:color="auto" w:fill="auto"/>
            <w:noWrap/>
            <w:vAlign w:val="center"/>
          </w:tcPr>
          <w:p w14:paraId="772CB98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112.17</w:t>
            </w:r>
          </w:p>
        </w:tc>
        <w:tc>
          <w:tcPr>
            <w:tcW w:w="1440" w:type="dxa"/>
            <w:tcBorders>
              <w:top w:val="nil"/>
              <w:left w:val="nil"/>
              <w:bottom w:val="nil"/>
              <w:right w:val="nil"/>
            </w:tcBorders>
            <w:shd w:val="clear" w:color="auto" w:fill="auto"/>
            <w:noWrap/>
            <w:vAlign w:val="center"/>
          </w:tcPr>
          <w:p w14:paraId="09D7ACB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87.11</w:t>
            </w:r>
          </w:p>
        </w:tc>
        <w:tc>
          <w:tcPr>
            <w:tcW w:w="1440" w:type="dxa"/>
            <w:tcBorders>
              <w:top w:val="nil"/>
              <w:left w:val="nil"/>
              <w:bottom w:val="nil"/>
              <w:right w:val="nil"/>
            </w:tcBorders>
            <w:shd w:val="clear" w:color="auto" w:fill="auto"/>
            <w:noWrap/>
            <w:vAlign w:val="center"/>
          </w:tcPr>
          <w:p w14:paraId="320AD05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94.86</w:t>
            </w:r>
          </w:p>
        </w:tc>
        <w:tc>
          <w:tcPr>
            <w:tcW w:w="1360" w:type="dxa"/>
            <w:tcBorders>
              <w:top w:val="nil"/>
              <w:left w:val="nil"/>
              <w:bottom w:val="nil"/>
              <w:right w:val="nil"/>
            </w:tcBorders>
            <w:shd w:val="clear" w:color="auto" w:fill="auto"/>
            <w:noWrap/>
            <w:vAlign w:val="center"/>
          </w:tcPr>
          <w:p w14:paraId="63E8435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94.85</w:t>
            </w:r>
          </w:p>
        </w:tc>
        <w:tc>
          <w:tcPr>
            <w:tcW w:w="1360" w:type="dxa"/>
            <w:tcBorders>
              <w:top w:val="nil"/>
              <w:left w:val="nil"/>
              <w:bottom w:val="nil"/>
              <w:right w:val="nil"/>
            </w:tcBorders>
            <w:shd w:val="clear" w:color="auto" w:fill="auto"/>
            <w:noWrap/>
            <w:vAlign w:val="center"/>
          </w:tcPr>
          <w:p w14:paraId="606D673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91.15</w:t>
            </w:r>
          </w:p>
        </w:tc>
        <w:tc>
          <w:tcPr>
            <w:tcW w:w="1460" w:type="dxa"/>
            <w:tcBorders>
              <w:top w:val="nil"/>
              <w:left w:val="nil"/>
              <w:bottom w:val="nil"/>
              <w:right w:val="nil"/>
            </w:tcBorders>
            <w:shd w:val="clear" w:color="auto" w:fill="auto"/>
            <w:noWrap/>
            <w:vAlign w:val="center"/>
          </w:tcPr>
          <w:p w14:paraId="601D31F8"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89.72</w:t>
            </w:r>
          </w:p>
        </w:tc>
        <w:tc>
          <w:tcPr>
            <w:tcW w:w="1360" w:type="dxa"/>
            <w:tcBorders>
              <w:top w:val="nil"/>
              <w:left w:val="nil"/>
              <w:bottom w:val="nil"/>
              <w:right w:val="nil"/>
            </w:tcBorders>
            <w:shd w:val="clear" w:color="auto" w:fill="auto"/>
            <w:noWrap/>
            <w:vAlign w:val="center"/>
          </w:tcPr>
          <w:p w14:paraId="5B12EF8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89.72</w:t>
            </w:r>
          </w:p>
        </w:tc>
        <w:tc>
          <w:tcPr>
            <w:tcW w:w="1360" w:type="dxa"/>
            <w:tcBorders>
              <w:top w:val="nil"/>
              <w:left w:val="nil"/>
              <w:bottom w:val="nil"/>
              <w:right w:val="nil"/>
            </w:tcBorders>
            <w:shd w:val="clear" w:color="auto" w:fill="auto"/>
            <w:noWrap/>
            <w:vAlign w:val="center"/>
          </w:tcPr>
          <w:p w14:paraId="007AFDB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85.76</w:t>
            </w:r>
          </w:p>
        </w:tc>
      </w:tr>
      <w:tr w:rsidR="00F83197" w:rsidRPr="00F83197" w14:paraId="7BDB65E6" w14:textId="77777777">
        <w:trPr>
          <w:trHeight w:val="240"/>
        </w:trPr>
        <w:tc>
          <w:tcPr>
            <w:tcW w:w="1545" w:type="dxa"/>
            <w:tcBorders>
              <w:top w:val="nil"/>
              <w:left w:val="nil"/>
              <w:bottom w:val="nil"/>
              <w:right w:val="nil"/>
            </w:tcBorders>
            <w:shd w:val="clear" w:color="auto" w:fill="auto"/>
            <w:noWrap/>
            <w:vAlign w:val="center"/>
          </w:tcPr>
          <w:p w14:paraId="7B62DAFF"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12XR169-11-9</w:t>
            </w:r>
          </w:p>
        </w:tc>
        <w:tc>
          <w:tcPr>
            <w:tcW w:w="1620" w:type="dxa"/>
            <w:tcBorders>
              <w:top w:val="nil"/>
              <w:left w:val="nil"/>
              <w:bottom w:val="nil"/>
              <w:right w:val="nil"/>
            </w:tcBorders>
            <w:shd w:val="clear" w:color="auto" w:fill="auto"/>
            <w:noWrap/>
            <w:vAlign w:val="center"/>
          </w:tcPr>
          <w:p w14:paraId="1A7854E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110.26</w:t>
            </w:r>
          </w:p>
        </w:tc>
        <w:tc>
          <w:tcPr>
            <w:tcW w:w="1440" w:type="dxa"/>
            <w:tcBorders>
              <w:top w:val="nil"/>
              <w:left w:val="nil"/>
              <w:bottom w:val="nil"/>
              <w:right w:val="nil"/>
            </w:tcBorders>
            <w:shd w:val="clear" w:color="auto" w:fill="auto"/>
            <w:noWrap/>
            <w:vAlign w:val="center"/>
          </w:tcPr>
          <w:p w14:paraId="155CC45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87.97</w:t>
            </w:r>
          </w:p>
        </w:tc>
        <w:tc>
          <w:tcPr>
            <w:tcW w:w="1440" w:type="dxa"/>
            <w:tcBorders>
              <w:top w:val="nil"/>
              <w:left w:val="nil"/>
              <w:bottom w:val="nil"/>
              <w:right w:val="nil"/>
            </w:tcBorders>
            <w:shd w:val="clear" w:color="auto" w:fill="auto"/>
            <w:noWrap/>
            <w:vAlign w:val="center"/>
          </w:tcPr>
          <w:p w14:paraId="22E5ACA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87.90</w:t>
            </w:r>
          </w:p>
        </w:tc>
        <w:tc>
          <w:tcPr>
            <w:tcW w:w="1360" w:type="dxa"/>
            <w:tcBorders>
              <w:top w:val="nil"/>
              <w:left w:val="nil"/>
              <w:bottom w:val="nil"/>
              <w:right w:val="nil"/>
            </w:tcBorders>
            <w:shd w:val="clear" w:color="auto" w:fill="auto"/>
            <w:noWrap/>
            <w:vAlign w:val="center"/>
          </w:tcPr>
          <w:p w14:paraId="601C609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87.85</w:t>
            </w:r>
          </w:p>
        </w:tc>
        <w:tc>
          <w:tcPr>
            <w:tcW w:w="1360" w:type="dxa"/>
            <w:tcBorders>
              <w:top w:val="nil"/>
              <w:left w:val="nil"/>
              <w:bottom w:val="nil"/>
              <w:right w:val="nil"/>
            </w:tcBorders>
            <w:shd w:val="clear" w:color="auto" w:fill="auto"/>
            <w:noWrap/>
            <w:vAlign w:val="center"/>
          </w:tcPr>
          <w:p w14:paraId="3BB2ABB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88.20</w:t>
            </w:r>
          </w:p>
        </w:tc>
        <w:tc>
          <w:tcPr>
            <w:tcW w:w="1460" w:type="dxa"/>
            <w:tcBorders>
              <w:top w:val="nil"/>
              <w:left w:val="nil"/>
              <w:bottom w:val="nil"/>
              <w:right w:val="nil"/>
            </w:tcBorders>
            <w:shd w:val="clear" w:color="auto" w:fill="auto"/>
            <w:noWrap/>
            <w:vAlign w:val="center"/>
          </w:tcPr>
          <w:p w14:paraId="5071848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83.97</w:t>
            </w:r>
          </w:p>
        </w:tc>
        <w:tc>
          <w:tcPr>
            <w:tcW w:w="1360" w:type="dxa"/>
            <w:tcBorders>
              <w:top w:val="nil"/>
              <w:left w:val="nil"/>
              <w:bottom w:val="nil"/>
              <w:right w:val="nil"/>
            </w:tcBorders>
            <w:shd w:val="clear" w:color="auto" w:fill="auto"/>
            <w:noWrap/>
            <w:vAlign w:val="center"/>
          </w:tcPr>
          <w:p w14:paraId="2DF6507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83.84</w:t>
            </w:r>
          </w:p>
        </w:tc>
        <w:tc>
          <w:tcPr>
            <w:tcW w:w="1360" w:type="dxa"/>
            <w:tcBorders>
              <w:top w:val="nil"/>
              <w:left w:val="nil"/>
              <w:bottom w:val="nil"/>
              <w:right w:val="nil"/>
            </w:tcBorders>
            <w:shd w:val="clear" w:color="auto" w:fill="auto"/>
            <w:noWrap/>
            <w:vAlign w:val="center"/>
          </w:tcPr>
          <w:p w14:paraId="5D78BC4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79.66</w:t>
            </w:r>
          </w:p>
        </w:tc>
      </w:tr>
      <w:tr w:rsidR="00F83197" w:rsidRPr="00F83197" w14:paraId="18C2E6E8" w14:textId="77777777">
        <w:trPr>
          <w:trHeight w:val="240"/>
        </w:trPr>
        <w:tc>
          <w:tcPr>
            <w:tcW w:w="1545" w:type="dxa"/>
            <w:tcBorders>
              <w:top w:val="nil"/>
              <w:left w:val="nil"/>
              <w:bottom w:val="nil"/>
              <w:right w:val="nil"/>
            </w:tcBorders>
            <w:shd w:val="clear" w:color="auto" w:fill="auto"/>
            <w:noWrap/>
            <w:vAlign w:val="center"/>
          </w:tcPr>
          <w:p w14:paraId="2AE129A8"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12XR169-13-2</w:t>
            </w:r>
          </w:p>
        </w:tc>
        <w:tc>
          <w:tcPr>
            <w:tcW w:w="1620" w:type="dxa"/>
            <w:tcBorders>
              <w:top w:val="nil"/>
              <w:left w:val="nil"/>
              <w:bottom w:val="nil"/>
              <w:right w:val="nil"/>
            </w:tcBorders>
            <w:shd w:val="clear" w:color="auto" w:fill="auto"/>
            <w:noWrap/>
            <w:vAlign w:val="center"/>
          </w:tcPr>
          <w:p w14:paraId="1B07EAA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108.32</w:t>
            </w:r>
          </w:p>
        </w:tc>
        <w:tc>
          <w:tcPr>
            <w:tcW w:w="1440" w:type="dxa"/>
            <w:tcBorders>
              <w:top w:val="nil"/>
              <w:left w:val="nil"/>
              <w:bottom w:val="nil"/>
              <w:right w:val="nil"/>
            </w:tcBorders>
            <w:shd w:val="clear" w:color="auto" w:fill="auto"/>
            <w:noWrap/>
            <w:vAlign w:val="center"/>
          </w:tcPr>
          <w:p w14:paraId="19C29DC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100.85</w:t>
            </w:r>
          </w:p>
        </w:tc>
        <w:tc>
          <w:tcPr>
            <w:tcW w:w="1440" w:type="dxa"/>
            <w:tcBorders>
              <w:top w:val="nil"/>
              <w:left w:val="nil"/>
              <w:bottom w:val="nil"/>
              <w:right w:val="nil"/>
            </w:tcBorders>
            <w:shd w:val="clear" w:color="auto" w:fill="auto"/>
            <w:noWrap/>
            <w:vAlign w:val="center"/>
          </w:tcPr>
          <w:p w14:paraId="5A2AC3B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88.66</w:t>
            </w:r>
          </w:p>
        </w:tc>
        <w:tc>
          <w:tcPr>
            <w:tcW w:w="1360" w:type="dxa"/>
            <w:tcBorders>
              <w:top w:val="nil"/>
              <w:left w:val="nil"/>
              <w:bottom w:val="nil"/>
              <w:right w:val="nil"/>
            </w:tcBorders>
            <w:shd w:val="clear" w:color="auto" w:fill="auto"/>
            <w:noWrap/>
            <w:vAlign w:val="center"/>
          </w:tcPr>
          <w:p w14:paraId="35A30BB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88.58</w:t>
            </w:r>
          </w:p>
        </w:tc>
        <w:tc>
          <w:tcPr>
            <w:tcW w:w="1360" w:type="dxa"/>
            <w:tcBorders>
              <w:top w:val="nil"/>
              <w:left w:val="nil"/>
              <w:bottom w:val="nil"/>
              <w:right w:val="nil"/>
            </w:tcBorders>
            <w:shd w:val="clear" w:color="auto" w:fill="auto"/>
            <w:noWrap/>
            <w:vAlign w:val="center"/>
          </w:tcPr>
          <w:p w14:paraId="4B0522D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101.20</w:t>
            </w:r>
          </w:p>
        </w:tc>
        <w:tc>
          <w:tcPr>
            <w:tcW w:w="1460" w:type="dxa"/>
            <w:tcBorders>
              <w:top w:val="nil"/>
              <w:left w:val="nil"/>
              <w:bottom w:val="nil"/>
              <w:right w:val="nil"/>
            </w:tcBorders>
            <w:shd w:val="clear" w:color="auto" w:fill="auto"/>
            <w:noWrap/>
            <w:vAlign w:val="center"/>
          </w:tcPr>
          <w:p w14:paraId="1F16E7F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93.37</w:t>
            </w:r>
          </w:p>
        </w:tc>
        <w:tc>
          <w:tcPr>
            <w:tcW w:w="1360" w:type="dxa"/>
            <w:tcBorders>
              <w:top w:val="nil"/>
              <w:left w:val="nil"/>
              <w:bottom w:val="nil"/>
              <w:right w:val="nil"/>
            </w:tcBorders>
            <w:shd w:val="clear" w:color="auto" w:fill="auto"/>
            <w:noWrap/>
            <w:vAlign w:val="center"/>
          </w:tcPr>
          <w:p w14:paraId="4CCD3E8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93.24</w:t>
            </w:r>
          </w:p>
        </w:tc>
        <w:tc>
          <w:tcPr>
            <w:tcW w:w="1360" w:type="dxa"/>
            <w:tcBorders>
              <w:top w:val="nil"/>
              <w:left w:val="nil"/>
              <w:bottom w:val="nil"/>
              <w:right w:val="nil"/>
            </w:tcBorders>
            <w:shd w:val="clear" w:color="auto" w:fill="auto"/>
            <w:noWrap/>
            <w:vAlign w:val="center"/>
          </w:tcPr>
          <w:p w14:paraId="78E588E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84.07</w:t>
            </w:r>
          </w:p>
        </w:tc>
      </w:tr>
      <w:tr w:rsidR="00F83197" w:rsidRPr="00F83197" w14:paraId="44811496" w14:textId="77777777">
        <w:trPr>
          <w:trHeight w:val="240"/>
        </w:trPr>
        <w:tc>
          <w:tcPr>
            <w:tcW w:w="1545" w:type="dxa"/>
            <w:tcBorders>
              <w:top w:val="nil"/>
              <w:left w:val="nil"/>
              <w:bottom w:val="nil"/>
              <w:right w:val="nil"/>
            </w:tcBorders>
            <w:shd w:val="clear" w:color="auto" w:fill="auto"/>
            <w:noWrap/>
            <w:vAlign w:val="center"/>
          </w:tcPr>
          <w:p w14:paraId="08212109"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12XR169-13-5</w:t>
            </w:r>
          </w:p>
        </w:tc>
        <w:tc>
          <w:tcPr>
            <w:tcW w:w="1620" w:type="dxa"/>
            <w:tcBorders>
              <w:top w:val="nil"/>
              <w:left w:val="nil"/>
              <w:bottom w:val="nil"/>
              <w:right w:val="nil"/>
            </w:tcBorders>
            <w:shd w:val="clear" w:color="auto" w:fill="auto"/>
            <w:noWrap/>
            <w:vAlign w:val="center"/>
          </w:tcPr>
          <w:p w14:paraId="79FD061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113.30</w:t>
            </w:r>
          </w:p>
        </w:tc>
        <w:tc>
          <w:tcPr>
            <w:tcW w:w="1440" w:type="dxa"/>
            <w:tcBorders>
              <w:top w:val="nil"/>
              <w:left w:val="nil"/>
              <w:bottom w:val="nil"/>
              <w:right w:val="nil"/>
            </w:tcBorders>
            <w:shd w:val="clear" w:color="auto" w:fill="auto"/>
            <w:noWrap/>
            <w:vAlign w:val="center"/>
          </w:tcPr>
          <w:p w14:paraId="7ADEDC6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97.11</w:t>
            </w:r>
          </w:p>
        </w:tc>
        <w:tc>
          <w:tcPr>
            <w:tcW w:w="1440" w:type="dxa"/>
            <w:tcBorders>
              <w:top w:val="nil"/>
              <w:left w:val="nil"/>
              <w:bottom w:val="nil"/>
              <w:right w:val="nil"/>
            </w:tcBorders>
            <w:shd w:val="clear" w:color="auto" w:fill="auto"/>
            <w:noWrap/>
            <w:vAlign w:val="center"/>
          </w:tcPr>
          <w:p w14:paraId="52B9F24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97.39</w:t>
            </w:r>
          </w:p>
        </w:tc>
        <w:tc>
          <w:tcPr>
            <w:tcW w:w="1360" w:type="dxa"/>
            <w:tcBorders>
              <w:top w:val="nil"/>
              <w:left w:val="nil"/>
              <w:bottom w:val="nil"/>
              <w:right w:val="nil"/>
            </w:tcBorders>
            <w:shd w:val="clear" w:color="auto" w:fill="auto"/>
            <w:noWrap/>
            <w:vAlign w:val="center"/>
          </w:tcPr>
          <w:p w14:paraId="42902A57"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97.31</w:t>
            </w:r>
          </w:p>
        </w:tc>
        <w:tc>
          <w:tcPr>
            <w:tcW w:w="1360" w:type="dxa"/>
            <w:tcBorders>
              <w:top w:val="nil"/>
              <w:left w:val="nil"/>
              <w:bottom w:val="nil"/>
              <w:right w:val="nil"/>
            </w:tcBorders>
            <w:shd w:val="clear" w:color="auto" w:fill="auto"/>
            <w:noWrap/>
            <w:vAlign w:val="center"/>
          </w:tcPr>
          <w:p w14:paraId="2FB52D5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99.09</w:t>
            </w:r>
          </w:p>
        </w:tc>
        <w:tc>
          <w:tcPr>
            <w:tcW w:w="1460" w:type="dxa"/>
            <w:tcBorders>
              <w:top w:val="nil"/>
              <w:left w:val="nil"/>
              <w:bottom w:val="nil"/>
              <w:right w:val="nil"/>
            </w:tcBorders>
            <w:shd w:val="clear" w:color="auto" w:fill="auto"/>
            <w:noWrap/>
            <w:vAlign w:val="center"/>
          </w:tcPr>
          <w:p w14:paraId="54982A8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94.17</w:t>
            </w:r>
          </w:p>
        </w:tc>
        <w:tc>
          <w:tcPr>
            <w:tcW w:w="1360" w:type="dxa"/>
            <w:tcBorders>
              <w:top w:val="nil"/>
              <w:left w:val="nil"/>
              <w:bottom w:val="nil"/>
              <w:right w:val="nil"/>
            </w:tcBorders>
            <w:shd w:val="clear" w:color="auto" w:fill="auto"/>
            <w:noWrap/>
            <w:vAlign w:val="center"/>
          </w:tcPr>
          <w:p w14:paraId="6CA38BE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94.08</w:t>
            </w:r>
          </w:p>
        </w:tc>
        <w:tc>
          <w:tcPr>
            <w:tcW w:w="1360" w:type="dxa"/>
            <w:tcBorders>
              <w:top w:val="nil"/>
              <w:left w:val="nil"/>
              <w:bottom w:val="nil"/>
              <w:right w:val="nil"/>
            </w:tcBorders>
            <w:shd w:val="clear" w:color="auto" w:fill="auto"/>
            <w:noWrap/>
            <w:vAlign w:val="center"/>
          </w:tcPr>
          <w:p w14:paraId="593AEC1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98.65</w:t>
            </w:r>
          </w:p>
        </w:tc>
      </w:tr>
      <w:tr w:rsidR="00F83197" w:rsidRPr="00F83197" w14:paraId="617BC440" w14:textId="77777777">
        <w:trPr>
          <w:trHeight w:val="240"/>
        </w:trPr>
        <w:tc>
          <w:tcPr>
            <w:tcW w:w="1545" w:type="dxa"/>
            <w:tcBorders>
              <w:top w:val="nil"/>
              <w:left w:val="nil"/>
              <w:bottom w:val="nil"/>
              <w:right w:val="nil"/>
            </w:tcBorders>
            <w:shd w:val="clear" w:color="auto" w:fill="auto"/>
            <w:noWrap/>
            <w:vAlign w:val="center"/>
          </w:tcPr>
          <w:p w14:paraId="26FFA898"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12XR169-13-8</w:t>
            </w:r>
          </w:p>
        </w:tc>
        <w:tc>
          <w:tcPr>
            <w:tcW w:w="1620" w:type="dxa"/>
            <w:tcBorders>
              <w:top w:val="nil"/>
              <w:left w:val="nil"/>
              <w:bottom w:val="nil"/>
              <w:right w:val="nil"/>
            </w:tcBorders>
            <w:shd w:val="clear" w:color="auto" w:fill="auto"/>
            <w:noWrap/>
            <w:vAlign w:val="center"/>
          </w:tcPr>
          <w:p w14:paraId="38F38A7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111.93</w:t>
            </w:r>
          </w:p>
        </w:tc>
        <w:tc>
          <w:tcPr>
            <w:tcW w:w="1440" w:type="dxa"/>
            <w:tcBorders>
              <w:top w:val="nil"/>
              <w:left w:val="nil"/>
              <w:bottom w:val="nil"/>
              <w:right w:val="nil"/>
            </w:tcBorders>
            <w:shd w:val="clear" w:color="auto" w:fill="auto"/>
            <w:noWrap/>
            <w:vAlign w:val="center"/>
          </w:tcPr>
          <w:p w14:paraId="7214AAE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93.15</w:t>
            </w:r>
          </w:p>
        </w:tc>
        <w:tc>
          <w:tcPr>
            <w:tcW w:w="1440" w:type="dxa"/>
            <w:tcBorders>
              <w:top w:val="nil"/>
              <w:left w:val="nil"/>
              <w:bottom w:val="nil"/>
              <w:right w:val="nil"/>
            </w:tcBorders>
            <w:shd w:val="clear" w:color="auto" w:fill="auto"/>
            <w:noWrap/>
            <w:vAlign w:val="center"/>
          </w:tcPr>
          <w:p w14:paraId="1DEC994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98.62</w:t>
            </w:r>
          </w:p>
        </w:tc>
        <w:tc>
          <w:tcPr>
            <w:tcW w:w="1360" w:type="dxa"/>
            <w:tcBorders>
              <w:top w:val="nil"/>
              <w:left w:val="nil"/>
              <w:bottom w:val="nil"/>
              <w:right w:val="nil"/>
            </w:tcBorders>
            <w:shd w:val="clear" w:color="auto" w:fill="auto"/>
            <w:noWrap/>
            <w:vAlign w:val="center"/>
          </w:tcPr>
          <w:p w14:paraId="18C06E3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98.54</w:t>
            </w:r>
          </w:p>
        </w:tc>
        <w:tc>
          <w:tcPr>
            <w:tcW w:w="1360" w:type="dxa"/>
            <w:tcBorders>
              <w:top w:val="nil"/>
              <w:left w:val="nil"/>
              <w:bottom w:val="nil"/>
              <w:right w:val="nil"/>
            </w:tcBorders>
            <w:shd w:val="clear" w:color="auto" w:fill="auto"/>
            <w:noWrap/>
            <w:vAlign w:val="center"/>
          </w:tcPr>
          <w:p w14:paraId="2951FE4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89.76</w:t>
            </w:r>
          </w:p>
        </w:tc>
        <w:tc>
          <w:tcPr>
            <w:tcW w:w="1460" w:type="dxa"/>
            <w:tcBorders>
              <w:top w:val="nil"/>
              <w:left w:val="nil"/>
              <w:bottom w:val="nil"/>
              <w:right w:val="nil"/>
            </w:tcBorders>
            <w:shd w:val="clear" w:color="auto" w:fill="auto"/>
            <w:noWrap/>
            <w:vAlign w:val="center"/>
          </w:tcPr>
          <w:p w14:paraId="499443F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91.11</w:t>
            </w:r>
          </w:p>
        </w:tc>
        <w:tc>
          <w:tcPr>
            <w:tcW w:w="1360" w:type="dxa"/>
            <w:tcBorders>
              <w:top w:val="nil"/>
              <w:left w:val="nil"/>
              <w:bottom w:val="nil"/>
              <w:right w:val="nil"/>
            </w:tcBorders>
            <w:shd w:val="clear" w:color="auto" w:fill="auto"/>
            <w:noWrap/>
            <w:vAlign w:val="center"/>
          </w:tcPr>
          <w:p w14:paraId="57FFCBE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91.08</w:t>
            </w:r>
          </w:p>
        </w:tc>
        <w:tc>
          <w:tcPr>
            <w:tcW w:w="1360" w:type="dxa"/>
            <w:tcBorders>
              <w:top w:val="nil"/>
              <w:left w:val="nil"/>
              <w:bottom w:val="nil"/>
              <w:right w:val="nil"/>
            </w:tcBorders>
            <w:shd w:val="clear" w:color="auto" w:fill="auto"/>
            <w:noWrap/>
            <w:vAlign w:val="center"/>
          </w:tcPr>
          <w:p w14:paraId="0B3DEB6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92.92</w:t>
            </w:r>
          </w:p>
        </w:tc>
      </w:tr>
      <w:tr w:rsidR="00F83197" w:rsidRPr="00F83197" w14:paraId="4564B65F" w14:textId="77777777">
        <w:trPr>
          <w:trHeight w:val="240"/>
        </w:trPr>
        <w:tc>
          <w:tcPr>
            <w:tcW w:w="1545" w:type="dxa"/>
            <w:tcBorders>
              <w:top w:val="nil"/>
              <w:left w:val="nil"/>
              <w:bottom w:val="nil"/>
              <w:right w:val="nil"/>
            </w:tcBorders>
            <w:shd w:val="clear" w:color="auto" w:fill="auto"/>
            <w:noWrap/>
            <w:vAlign w:val="center"/>
          </w:tcPr>
          <w:p w14:paraId="6424A72F"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12XR169-13-12</w:t>
            </w:r>
          </w:p>
        </w:tc>
        <w:tc>
          <w:tcPr>
            <w:tcW w:w="1620" w:type="dxa"/>
            <w:tcBorders>
              <w:top w:val="nil"/>
              <w:left w:val="nil"/>
              <w:bottom w:val="nil"/>
              <w:right w:val="nil"/>
            </w:tcBorders>
            <w:shd w:val="clear" w:color="auto" w:fill="auto"/>
            <w:noWrap/>
            <w:vAlign w:val="center"/>
          </w:tcPr>
          <w:p w14:paraId="6D2EB167"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109.72</w:t>
            </w:r>
          </w:p>
        </w:tc>
        <w:tc>
          <w:tcPr>
            <w:tcW w:w="1440" w:type="dxa"/>
            <w:tcBorders>
              <w:top w:val="nil"/>
              <w:left w:val="nil"/>
              <w:bottom w:val="nil"/>
              <w:right w:val="nil"/>
            </w:tcBorders>
            <w:shd w:val="clear" w:color="auto" w:fill="auto"/>
            <w:noWrap/>
            <w:vAlign w:val="center"/>
          </w:tcPr>
          <w:p w14:paraId="3358BBD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99.60</w:t>
            </w:r>
          </w:p>
        </w:tc>
        <w:tc>
          <w:tcPr>
            <w:tcW w:w="1440" w:type="dxa"/>
            <w:tcBorders>
              <w:top w:val="nil"/>
              <w:left w:val="nil"/>
              <w:bottom w:val="nil"/>
              <w:right w:val="nil"/>
            </w:tcBorders>
            <w:shd w:val="clear" w:color="auto" w:fill="auto"/>
            <w:noWrap/>
            <w:vAlign w:val="center"/>
          </w:tcPr>
          <w:p w14:paraId="6E2C32C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100.71</w:t>
            </w:r>
          </w:p>
        </w:tc>
        <w:tc>
          <w:tcPr>
            <w:tcW w:w="1360" w:type="dxa"/>
            <w:tcBorders>
              <w:top w:val="nil"/>
              <w:left w:val="nil"/>
              <w:bottom w:val="nil"/>
              <w:right w:val="nil"/>
            </w:tcBorders>
            <w:shd w:val="clear" w:color="auto" w:fill="auto"/>
            <w:noWrap/>
            <w:vAlign w:val="center"/>
          </w:tcPr>
          <w:p w14:paraId="30A5C5A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100.67</w:t>
            </w:r>
          </w:p>
        </w:tc>
        <w:tc>
          <w:tcPr>
            <w:tcW w:w="1360" w:type="dxa"/>
            <w:tcBorders>
              <w:top w:val="nil"/>
              <w:left w:val="nil"/>
              <w:bottom w:val="nil"/>
              <w:right w:val="nil"/>
            </w:tcBorders>
            <w:shd w:val="clear" w:color="auto" w:fill="auto"/>
            <w:noWrap/>
            <w:vAlign w:val="center"/>
          </w:tcPr>
          <w:p w14:paraId="629D6A9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101.55</w:t>
            </w:r>
          </w:p>
        </w:tc>
        <w:tc>
          <w:tcPr>
            <w:tcW w:w="1460" w:type="dxa"/>
            <w:tcBorders>
              <w:top w:val="nil"/>
              <w:left w:val="nil"/>
              <w:bottom w:val="nil"/>
              <w:right w:val="nil"/>
            </w:tcBorders>
            <w:shd w:val="clear" w:color="auto" w:fill="auto"/>
            <w:noWrap/>
            <w:vAlign w:val="center"/>
          </w:tcPr>
          <w:p w14:paraId="4C0E2C0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91.12</w:t>
            </w:r>
          </w:p>
        </w:tc>
        <w:tc>
          <w:tcPr>
            <w:tcW w:w="1360" w:type="dxa"/>
            <w:tcBorders>
              <w:top w:val="nil"/>
              <w:left w:val="nil"/>
              <w:bottom w:val="nil"/>
              <w:right w:val="nil"/>
            </w:tcBorders>
            <w:shd w:val="clear" w:color="auto" w:fill="auto"/>
            <w:noWrap/>
            <w:vAlign w:val="center"/>
          </w:tcPr>
          <w:p w14:paraId="56BB928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91.08</w:t>
            </w:r>
          </w:p>
        </w:tc>
        <w:tc>
          <w:tcPr>
            <w:tcW w:w="1360" w:type="dxa"/>
            <w:tcBorders>
              <w:top w:val="nil"/>
              <w:left w:val="nil"/>
              <w:bottom w:val="nil"/>
              <w:right w:val="nil"/>
            </w:tcBorders>
            <w:shd w:val="clear" w:color="auto" w:fill="auto"/>
            <w:noWrap/>
            <w:vAlign w:val="center"/>
          </w:tcPr>
          <w:p w14:paraId="74F0652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91.68</w:t>
            </w:r>
          </w:p>
        </w:tc>
      </w:tr>
      <w:tr w:rsidR="00F83197" w:rsidRPr="00F83197" w14:paraId="23BF625A" w14:textId="77777777">
        <w:trPr>
          <w:trHeight w:val="240"/>
        </w:trPr>
        <w:tc>
          <w:tcPr>
            <w:tcW w:w="1545" w:type="dxa"/>
            <w:tcBorders>
              <w:top w:val="nil"/>
              <w:left w:val="nil"/>
              <w:bottom w:val="nil"/>
              <w:right w:val="nil"/>
            </w:tcBorders>
            <w:shd w:val="clear" w:color="auto" w:fill="auto"/>
            <w:noWrap/>
            <w:vAlign w:val="center"/>
          </w:tcPr>
          <w:p w14:paraId="43B53F71"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PI 410954</w:t>
            </w:r>
          </w:p>
        </w:tc>
        <w:tc>
          <w:tcPr>
            <w:tcW w:w="1620" w:type="dxa"/>
            <w:tcBorders>
              <w:top w:val="nil"/>
              <w:left w:val="nil"/>
              <w:bottom w:val="nil"/>
              <w:right w:val="nil"/>
            </w:tcBorders>
            <w:shd w:val="clear" w:color="auto" w:fill="auto"/>
            <w:noWrap/>
            <w:vAlign w:val="center"/>
          </w:tcPr>
          <w:p w14:paraId="1B4F9F3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117.43</w:t>
            </w:r>
          </w:p>
        </w:tc>
        <w:tc>
          <w:tcPr>
            <w:tcW w:w="1440" w:type="dxa"/>
            <w:tcBorders>
              <w:top w:val="nil"/>
              <w:left w:val="nil"/>
              <w:bottom w:val="nil"/>
              <w:right w:val="nil"/>
            </w:tcBorders>
            <w:shd w:val="clear" w:color="auto" w:fill="auto"/>
            <w:noWrap/>
            <w:vAlign w:val="center"/>
          </w:tcPr>
          <w:p w14:paraId="589C515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108.88</w:t>
            </w:r>
          </w:p>
        </w:tc>
        <w:tc>
          <w:tcPr>
            <w:tcW w:w="1440" w:type="dxa"/>
            <w:tcBorders>
              <w:top w:val="nil"/>
              <w:left w:val="nil"/>
              <w:bottom w:val="nil"/>
              <w:right w:val="nil"/>
            </w:tcBorders>
            <w:shd w:val="clear" w:color="auto" w:fill="auto"/>
            <w:noWrap/>
            <w:vAlign w:val="center"/>
          </w:tcPr>
          <w:p w14:paraId="7FE9EF5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106.77</w:t>
            </w:r>
          </w:p>
        </w:tc>
        <w:tc>
          <w:tcPr>
            <w:tcW w:w="1360" w:type="dxa"/>
            <w:tcBorders>
              <w:top w:val="nil"/>
              <w:left w:val="nil"/>
              <w:bottom w:val="nil"/>
              <w:right w:val="nil"/>
            </w:tcBorders>
            <w:shd w:val="clear" w:color="auto" w:fill="auto"/>
            <w:noWrap/>
            <w:vAlign w:val="center"/>
          </w:tcPr>
          <w:p w14:paraId="4C90C4C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106.68</w:t>
            </w:r>
          </w:p>
        </w:tc>
        <w:tc>
          <w:tcPr>
            <w:tcW w:w="1360" w:type="dxa"/>
            <w:tcBorders>
              <w:top w:val="nil"/>
              <w:left w:val="nil"/>
              <w:bottom w:val="nil"/>
              <w:right w:val="nil"/>
            </w:tcBorders>
            <w:shd w:val="clear" w:color="auto" w:fill="auto"/>
            <w:noWrap/>
            <w:vAlign w:val="center"/>
          </w:tcPr>
          <w:p w14:paraId="68DA328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111.98</w:t>
            </w:r>
          </w:p>
        </w:tc>
        <w:tc>
          <w:tcPr>
            <w:tcW w:w="1460" w:type="dxa"/>
            <w:tcBorders>
              <w:top w:val="nil"/>
              <w:left w:val="nil"/>
              <w:bottom w:val="nil"/>
              <w:right w:val="nil"/>
            </w:tcBorders>
            <w:shd w:val="clear" w:color="auto" w:fill="auto"/>
            <w:noWrap/>
            <w:vAlign w:val="center"/>
          </w:tcPr>
          <w:p w14:paraId="15D23BC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116.90</w:t>
            </w:r>
          </w:p>
        </w:tc>
        <w:tc>
          <w:tcPr>
            <w:tcW w:w="1360" w:type="dxa"/>
            <w:tcBorders>
              <w:top w:val="nil"/>
              <w:left w:val="nil"/>
              <w:bottom w:val="nil"/>
              <w:right w:val="nil"/>
            </w:tcBorders>
            <w:shd w:val="clear" w:color="auto" w:fill="auto"/>
            <w:noWrap/>
            <w:vAlign w:val="center"/>
          </w:tcPr>
          <w:p w14:paraId="3D4BA14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116.89</w:t>
            </w:r>
          </w:p>
        </w:tc>
        <w:tc>
          <w:tcPr>
            <w:tcW w:w="1360" w:type="dxa"/>
            <w:tcBorders>
              <w:top w:val="nil"/>
              <w:left w:val="nil"/>
              <w:bottom w:val="nil"/>
              <w:right w:val="nil"/>
            </w:tcBorders>
            <w:shd w:val="clear" w:color="auto" w:fill="auto"/>
            <w:noWrap/>
            <w:vAlign w:val="center"/>
          </w:tcPr>
          <w:p w14:paraId="1977CB4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101.14</w:t>
            </w:r>
          </w:p>
        </w:tc>
      </w:tr>
      <w:tr w:rsidR="00F83197" w:rsidRPr="00F83197" w14:paraId="067CA3C2" w14:textId="77777777">
        <w:trPr>
          <w:trHeight w:val="240"/>
        </w:trPr>
        <w:tc>
          <w:tcPr>
            <w:tcW w:w="1545" w:type="dxa"/>
            <w:tcBorders>
              <w:top w:val="nil"/>
              <w:left w:val="nil"/>
              <w:bottom w:val="nil"/>
              <w:right w:val="nil"/>
            </w:tcBorders>
            <w:shd w:val="clear" w:color="auto" w:fill="auto"/>
            <w:noWrap/>
            <w:vAlign w:val="center"/>
          </w:tcPr>
          <w:p w14:paraId="002CE992"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RB07</w:t>
            </w:r>
          </w:p>
        </w:tc>
        <w:tc>
          <w:tcPr>
            <w:tcW w:w="1620" w:type="dxa"/>
            <w:tcBorders>
              <w:top w:val="nil"/>
              <w:left w:val="nil"/>
              <w:bottom w:val="nil"/>
              <w:right w:val="nil"/>
            </w:tcBorders>
            <w:shd w:val="clear" w:color="auto" w:fill="auto"/>
            <w:noWrap/>
            <w:vAlign w:val="center"/>
          </w:tcPr>
          <w:p w14:paraId="56093578" w14:textId="77777777" w:rsidR="00F83197" w:rsidRPr="00F83197" w:rsidRDefault="00F83197" w:rsidP="00F83197">
            <w:pPr>
              <w:jc w:val="center"/>
              <w:rPr>
                <w:rFonts w:eastAsia="Times New Roman"/>
                <w:b/>
                <w:bCs/>
                <w:i/>
                <w:iCs/>
                <w:sz w:val="20"/>
                <w:szCs w:val="20"/>
              </w:rPr>
            </w:pPr>
            <w:r w:rsidRPr="00F83197">
              <w:rPr>
                <w:rFonts w:eastAsia="Times New Roman"/>
                <w:b/>
                <w:bCs/>
                <w:i/>
                <w:iCs/>
                <w:sz w:val="20"/>
                <w:szCs w:val="20"/>
              </w:rPr>
              <w:t>118.96</w:t>
            </w:r>
          </w:p>
        </w:tc>
        <w:tc>
          <w:tcPr>
            <w:tcW w:w="1440" w:type="dxa"/>
            <w:tcBorders>
              <w:top w:val="nil"/>
              <w:left w:val="nil"/>
              <w:bottom w:val="nil"/>
              <w:right w:val="nil"/>
            </w:tcBorders>
            <w:shd w:val="clear" w:color="auto" w:fill="auto"/>
            <w:noWrap/>
            <w:vAlign w:val="center"/>
          </w:tcPr>
          <w:p w14:paraId="3A55159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80.12</w:t>
            </w:r>
          </w:p>
        </w:tc>
        <w:tc>
          <w:tcPr>
            <w:tcW w:w="1440" w:type="dxa"/>
            <w:tcBorders>
              <w:top w:val="nil"/>
              <w:left w:val="nil"/>
              <w:bottom w:val="nil"/>
              <w:right w:val="nil"/>
            </w:tcBorders>
            <w:shd w:val="clear" w:color="auto" w:fill="auto"/>
            <w:noWrap/>
            <w:vAlign w:val="center"/>
          </w:tcPr>
          <w:p w14:paraId="6D2AE1C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88.70</w:t>
            </w:r>
          </w:p>
        </w:tc>
        <w:tc>
          <w:tcPr>
            <w:tcW w:w="1360" w:type="dxa"/>
            <w:tcBorders>
              <w:top w:val="nil"/>
              <w:left w:val="nil"/>
              <w:bottom w:val="nil"/>
              <w:right w:val="nil"/>
            </w:tcBorders>
            <w:shd w:val="clear" w:color="auto" w:fill="auto"/>
            <w:noWrap/>
            <w:vAlign w:val="center"/>
          </w:tcPr>
          <w:p w14:paraId="21257767"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88.67</w:t>
            </w:r>
          </w:p>
        </w:tc>
        <w:tc>
          <w:tcPr>
            <w:tcW w:w="1360" w:type="dxa"/>
            <w:tcBorders>
              <w:top w:val="nil"/>
              <w:left w:val="nil"/>
              <w:bottom w:val="nil"/>
              <w:right w:val="nil"/>
            </w:tcBorders>
            <w:shd w:val="clear" w:color="auto" w:fill="auto"/>
            <w:noWrap/>
            <w:vAlign w:val="center"/>
          </w:tcPr>
          <w:p w14:paraId="35625CB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92.20</w:t>
            </w:r>
          </w:p>
        </w:tc>
        <w:tc>
          <w:tcPr>
            <w:tcW w:w="1460" w:type="dxa"/>
            <w:tcBorders>
              <w:top w:val="nil"/>
              <w:left w:val="nil"/>
              <w:bottom w:val="nil"/>
              <w:right w:val="nil"/>
            </w:tcBorders>
            <w:shd w:val="clear" w:color="auto" w:fill="auto"/>
            <w:noWrap/>
            <w:vAlign w:val="center"/>
          </w:tcPr>
          <w:p w14:paraId="198AEDE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80.11</w:t>
            </w:r>
          </w:p>
        </w:tc>
        <w:tc>
          <w:tcPr>
            <w:tcW w:w="1360" w:type="dxa"/>
            <w:tcBorders>
              <w:top w:val="nil"/>
              <w:left w:val="nil"/>
              <w:bottom w:val="nil"/>
              <w:right w:val="nil"/>
            </w:tcBorders>
            <w:shd w:val="clear" w:color="auto" w:fill="auto"/>
            <w:noWrap/>
            <w:vAlign w:val="center"/>
          </w:tcPr>
          <w:p w14:paraId="01D6B86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80.08</w:t>
            </w:r>
          </w:p>
        </w:tc>
        <w:tc>
          <w:tcPr>
            <w:tcW w:w="1360" w:type="dxa"/>
            <w:tcBorders>
              <w:top w:val="nil"/>
              <w:left w:val="nil"/>
              <w:bottom w:val="nil"/>
              <w:right w:val="nil"/>
            </w:tcBorders>
            <w:shd w:val="clear" w:color="auto" w:fill="auto"/>
            <w:noWrap/>
            <w:vAlign w:val="center"/>
          </w:tcPr>
          <w:p w14:paraId="256DF5D5"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90.99</w:t>
            </w:r>
          </w:p>
        </w:tc>
      </w:tr>
      <w:tr w:rsidR="00F83197" w:rsidRPr="00F83197" w14:paraId="2DD070D3" w14:textId="77777777">
        <w:trPr>
          <w:trHeight w:val="240"/>
        </w:trPr>
        <w:tc>
          <w:tcPr>
            <w:tcW w:w="1545" w:type="dxa"/>
            <w:tcBorders>
              <w:top w:val="nil"/>
              <w:left w:val="nil"/>
              <w:bottom w:val="nil"/>
              <w:right w:val="nil"/>
            </w:tcBorders>
            <w:shd w:val="clear" w:color="auto" w:fill="auto"/>
            <w:noWrap/>
            <w:vAlign w:val="center"/>
          </w:tcPr>
          <w:p w14:paraId="76A2F681"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Faller</w:t>
            </w:r>
          </w:p>
        </w:tc>
        <w:tc>
          <w:tcPr>
            <w:tcW w:w="1620" w:type="dxa"/>
            <w:tcBorders>
              <w:top w:val="nil"/>
              <w:left w:val="nil"/>
              <w:bottom w:val="nil"/>
              <w:right w:val="nil"/>
            </w:tcBorders>
            <w:shd w:val="clear" w:color="auto" w:fill="auto"/>
            <w:noWrap/>
            <w:vAlign w:val="center"/>
          </w:tcPr>
          <w:p w14:paraId="64D7B96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107.71</w:t>
            </w:r>
          </w:p>
        </w:tc>
        <w:tc>
          <w:tcPr>
            <w:tcW w:w="1440" w:type="dxa"/>
            <w:tcBorders>
              <w:top w:val="nil"/>
              <w:left w:val="nil"/>
              <w:bottom w:val="nil"/>
              <w:right w:val="nil"/>
            </w:tcBorders>
            <w:shd w:val="clear" w:color="auto" w:fill="auto"/>
            <w:noWrap/>
            <w:vAlign w:val="center"/>
          </w:tcPr>
          <w:p w14:paraId="42F1B9D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114.24</w:t>
            </w:r>
          </w:p>
        </w:tc>
        <w:tc>
          <w:tcPr>
            <w:tcW w:w="1440" w:type="dxa"/>
            <w:tcBorders>
              <w:top w:val="nil"/>
              <w:left w:val="nil"/>
              <w:bottom w:val="nil"/>
              <w:right w:val="nil"/>
            </w:tcBorders>
            <w:shd w:val="clear" w:color="auto" w:fill="auto"/>
            <w:noWrap/>
            <w:vAlign w:val="center"/>
          </w:tcPr>
          <w:p w14:paraId="4E73DAE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107.58</w:t>
            </w:r>
          </w:p>
        </w:tc>
        <w:tc>
          <w:tcPr>
            <w:tcW w:w="1360" w:type="dxa"/>
            <w:tcBorders>
              <w:top w:val="nil"/>
              <w:left w:val="nil"/>
              <w:bottom w:val="nil"/>
              <w:right w:val="nil"/>
            </w:tcBorders>
            <w:shd w:val="clear" w:color="auto" w:fill="auto"/>
            <w:noWrap/>
            <w:vAlign w:val="center"/>
          </w:tcPr>
          <w:p w14:paraId="4DA2A42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107.48</w:t>
            </w:r>
          </w:p>
        </w:tc>
        <w:tc>
          <w:tcPr>
            <w:tcW w:w="1360" w:type="dxa"/>
            <w:tcBorders>
              <w:top w:val="nil"/>
              <w:left w:val="nil"/>
              <w:bottom w:val="nil"/>
              <w:right w:val="nil"/>
            </w:tcBorders>
            <w:shd w:val="clear" w:color="auto" w:fill="auto"/>
            <w:noWrap/>
            <w:vAlign w:val="center"/>
          </w:tcPr>
          <w:p w14:paraId="7380D8F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105.53</w:t>
            </w:r>
          </w:p>
        </w:tc>
        <w:tc>
          <w:tcPr>
            <w:tcW w:w="1460" w:type="dxa"/>
            <w:tcBorders>
              <w:top w:val="nil"/>
              <w:left w:val="nil"/>
              <w:bottom w:val="nil"/>
              <w:right w:val="nil"/>
            </w:tcBorders>
            <w:shd w:val="clear" w:color="auto" w:fill="auto"/>
            <w:noWrap/>
            <w:vAlign w:val="center"/>
          </w:tcPr>
          <w:p w14:paraId="310F6EC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104.60</w:t>
            </w:r>
          </w:p>
        </w:tc>
        <w:tc>
          <w:tcPr>
            <w:tcW w:w="1360" w:type="dxa"/>
            <w:tcBorders>
              <w:top w:val="nil"/>
              <w:left w:val="nil"/>
              <w:bottom w:val="nil"/>
              <w:right w:val="nil"/>
            </w:tcBorders>
            <w:shd w:val="clear" w:color="auto" w:fill="auto"/>
            <w:noWrap/>
            <w:vAlign w:val="center"/>
          </w:tcPr>
          <w:p w14:paraId="381A221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104.49</w:t>
            </w:r>
          </w:p>
        </w:tc>
        <w:tc>
          <w:tcPr>
            <w:tcW w:w="1360" w:type="dxa"/>
            <w:tcBorders>
              <w:top w:val="nil"/>
              <w:left w:val="nil"/>
              <w:bottom w:val="nil"/>
              <w:right w:val="nil"/>
            </w:tcBorders>
            <w:shd w:val="clear" w:color="auto" w:fill="auto"/>
            <w:noWrap/>
            <w:vAlign w:val="center"/>
          </w:tcPr>
          <w:p w14:paraId="5D9B672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108.60</w:t>
            </w:r>
          </w:p>
        </w:tc>
      </w:tr>
    </w:tbl>
    <w:p w14:paraId="30851097" w14:textId="77777777" w:rsidR="00F83197" w:rsidRDefault="00F83197" w:rsidP="00FD4CBD"/>
    <w:p w14:paraId="7BDA44B2" w14:textId="77777777" w:rsidR="00F83197" w:rsidRDefault="00F83197">
      <w:r>
        <w:br w:type="page"/>
      </w:r>
    </w:p>
    <w:p w14:paraId="7F8A6AAE" w14:textId="77777777" w:rsidR="00F83197" w:rsidRDefault="00F83197" w:rsidP="00FD4CBD">
      <w:r>
        <w:rPr>
          <w:b/>
        </w:rPr>
        <w:t xml:space="preserve">Table 11. </w:t>
      </w:r>
      <w:r>
        <w:rPr>
          <w:i/>
        </w:rPr>
        <w:t>(continued)</w:t>
      </w:r>
    </w:p>
    <w:p w14:paraId="7C2B8586" w14:textId="77777777" w:rsidR="00F83197" w:rsidRDefault="00F83197" w:rsidP="00FD4CBD"/>
    <w:p w14:paraId="2CAE70AC" w14:textId="77777777" w:rsidR="00F83197" w:rsidRDefault="00F83197" w:rsidP="00FD4CBD"/>
    <w:tbl>
      <w:tblPr>
        <w:tblW w:w="12255" w:type="dxa"/>
        <w:tblInd w:w="93" w:type="dxa"/>
        <w:tblLayout w:type="fixed"/>
        <w:tblLook w:val="04A0" w:firstRow="1" w:lastRow="0" w:firstColumn="1" w:lastColumn="0" w:noHBand="0" w:noVBand="1"/>
      </w:tblPr>
      <w:tblGrid>
        <w:gridCol w:w="1545"/>
        <w:gridCol w:w="1375"/>
        <w:gridCol w:w="1505"/>
        <w:gridCol w:w="1440"/>
        <w:gridCol w:w="1440"/>
        <w:gridCol w:w="1440"/>
        <w:gridCol w:w="1620"/>
        <w:gridCol w:w="990"/>
        <w:gridCol w:w="900"/>
      </w:tblGrid>
      <w:tr w:rsidR="00F83197" w:rsidRPr="00F83197" w14:paraId="77CE77F7" w14:textId="77777777">
        <w:trPr>
          <w:trHeight w:val="260"/>
        </w:trPr>
        <w:tc>
          <w:tcPr>
            <w:tcW w:w="1545" w:type="dxa"/>
            <w:tcBorders>
              <w:top w:val="nil"/>
              <w:left w:val="nil"/>
              <w:bottom w:val="nil"/>
              <w:right w:val="nil"/>
            </w:tcBorders>
            <w:shd w:val="clear" w:color="auto" w:fill="auto"/>
            <w:noWrap/>
            <w:vAlign w:val="center"/>
          </w:tcPr>
          <w:p w14:paraId="3B254E3A" w14:textId="77777777" w:rsidR="00F83197" w:rsidRPr="00F83197" w:rsidRDefault="00F83197" w:rsidP="00F83197">
            <w:pPr>
              <w:jc w:val="center"/>
              <w:rPr>
                <w:rFonts w:eastAsia="Times New Roman"/>
                <w:color w:val="000000"/>
                <w:sz w:val="20"/>
                <w:szCs w:val="20"/>
              </w:rPr>
            </w:pPr>
          </w:p>
        </w:tc>
        <w:tc>
          <w:tcPr>
            <w:tcW w:w="1375" w:type="dxa"/>
            <w:tcBorders>
              <w:top w:val="nil"/>
              <w:left w:val="nil"/>
              <w:bottom w:val="single" w:sz="8" w:space="0" w:color="auto"/>
              <w:right w:val="nil"/>
            </w:tcBorders>
            <w:shd w:val="clear" w:color="auto" w:fill="auto"/>
            <w:noWrap/>
            <w:vAlign w:val="center"/>
          </w:tcPr>
          <w:p w14:paraId="2136D573"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12XR169-1-4</w:t>
            </w:r>
          </w:p>
        </w:tc>
        <w:tc>
          <w:tcPr>
            <w:tcW w:w="1505" w:type="dxa"/>
            <w:tcBorders>
              <w:top w:val="nil"/>
              <w:left w:val="nil"/>
              <w:bottom w:val="single" w:sz="8" w:space="0" w:color="auto"/>
              <w:right w:val="nil"/>
            </w:tcBorders>
            <w:shd w:val="clear" w:color="auto" w:fill="auto"/>
            <w:noWrap/>
            <w:vAlign w:val="center"/>
          </w:tcPr>
          <w:p w14:paraId="4FA7501A"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12XR169-11-9</w:t>
            </w:r>
          </w:p>
        </w:tc>
        <w:tc>
          <w:tcPr>
            <w:tcW w:w="1440" w:type="dxa"/>
            <w:tcBorders>
              <w:top w:val="nil"/>
              <w:left w:val="nil"/>
              <w:bottom w:val="single" w:sz="8" w:space="0" w:color="auto"/>
              <w:right w:val="nil"/>
            </w:tcBorders>
            <w:shd w:val="clear" w:color="auto" w:fill="auto"/>
            <w:noWrap/>
            <w:vAlign w:val="center"/>
          </w:tcPr>
          <w:p w14:paraId="60B8DF8B"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12XR169-13-2</w:t>
            </w:r>
          </w:p>
        </w:tc>
        <w:tc>
          <w:tcPr>
            <w:tcW w:w="1440" w:type="dxa"/>
            <w:tcBorders>
              <w:top w:val="nil"/>
              <w:left w:val="nil"/>
              <w:bottom w:val="single" w:sz="8" w:space="0" w:color="auto"/>
              <w:right w:val="nil"/>
            </w:tcBorders>
            <w:shd w:val="clear" w:color="auto" w:fill="auto"/>
            <w:noWrap/>
            <w:vAlign w:val="center"/>
          </w:tcPr>
          <w:p w14:paraId="2F64B921"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12XR169-13-5</w:t>
            </w:r>
          </w:p>
        </w:tc>
        <w:tc>
          <w:tcPr>
            <w:tcW w:w="1440" w:type="dxa"/>
            <w:tcBorders>
              <w:top w:val="nil"/>
              <w:left w:val="nil"/>
              <w:bottom w:val="single" w:sz="8" w:space="0" w:color="auto"/>
              <w:right w:val="nil"/>
            </w:tcBorders>
            <w:shd w:val="clear" w:color="auto" w:fill="auto"/>
            <w:noWrap/>
            <w:vAlign w:val="center"/>
          </w:tcPr>
          <w:p w14:paraId="461EF477"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12XR169-13-8</w:t>
            </w:r>
          </w:p>
        </w:tc>
        <w:tc>
          <w:tcPr>
            <w:tcW w:w="1620" w:type="dxa"/>
            <w:tcBorders>
              <w:top w:val="nil"/>
              <w:left w:val="nil"/>
              <w:bottom w:val="single" w:sz="8" w:space="0" w:color="auto"/>
              <w:right w:val="nil"/>
            </w:tcBorders>
            <w:shd w:val="clear" w:color="auto" w:fill="auto"/>
            <w:noWrap/>
            <w:vAlign w:val="center"/>
          </w:tcPr>
          <w:p w14:paraId="2C954C07"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12XR169-13-12</w:t>
            </w:r>
          </w:p>
        </w:tc>
        <w:tc>
          <w:tcPr>
            <w:tcW w:w="990" w:type="dxa"/>
            <w:tcBorders>
              <w:top w:val="nil"/>
              <w:left w:val="nil"/>
              <w:bottom w:val="single" w:sz="8" w:space="0" w:color="auto"/>
              <w:right w:val="nil"/>
            </w:tcBorders>
            <w:shd w:val="clear" w:color="auto" w:fill="auto"/>
            <w:noWrap/>
            <w:vAlign w:val="center"/>
          </w:tcPr>
          <w:p w14:paraId="7692775D"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PI 410954</w:t>
            </w:r>
          </w:p>
        </w:tc>
        <w:tc>
          <w:tcPr>
            <w:tcW w:w="900" w:type="dxa"/>
            <w:tcBorders>
              <w:top w:val="nil"/>
              <w:left w:val="nil"/>
              <w:bottom w:val="single" w:sz="8" w:space="0" w:color="auto"/>
              <w:right w:val="nil"/>
            </w:tcBorders>
            <w:shd w:val="clear" w:color="auto" w:fill="auto"/>
            <w:noWrap/>
            <w:vAlign w:val="center"/>
          </w:tcPr>
          <w:p w14:paraId="6BFA2E48"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RB07</w:t>
            </w:r>
          </w:p>
        </w:tc>
      </w:tr>
      <w:tr w:rsidR="00F83197" w:rsidRPr="00F83197" w14:paraId="148F0629" w14:textId="77777777">
        <w:trPr>
          <w:trHeight w:val="240"/>
        </w:trPr>
        <w:tc>
          <w:tcPr>
            <w:tcW w:w="1545" w:type="dxa"/>
            <w:tcBorders>
              <w:top w:val="nil"/>
              <w:left w:val="nil"/>
              <w:bottom w:val="nil"/>
              <w:right w:val="nil"/>
            </w:tcBorders>
            <w:shd w:val="clear" w:color="auto" w:fill="auto"/>
            <w:noWrap/>
            <w:vAlign w:val="center"/>
          </w:tcPr>
          <w:p w14:paraId="46DD29A7"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12XR140-2-1</w:t>
            </w:r>
          </w:p>
        </w:tc>
        <w:tc>
          <w:tcPr>
            <w:tcW w:w="1375" w:type="dxa"/>
            <w:tcBorders>
              <w:top w:val="nil"/>
              <w:left w:val="nil"/>
              <w:bottom w:val="nil"/>
              <w:right w:val="nil"/>
            </w:tcBorders>
            <w:shd w:val="clear" w:color="auto" w:fill="auto"/>
            <w:noWrap/>
            <w:vAlign w:val="center"/>
          </w:tcPr>
          <w:p w14:paraId="2D93CD4D"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1A37D073"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6A449E92"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65843C3A"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D075A35"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3E1C74A0"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64B30201"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4260BF13" w14:textId="77777777" w:rsidR="00F83197" w:rsidRPr="00F83197" w:rsidRDefault="00F83197" w:rsidP="00F83197">
            <w:pPr>
              <w:jc w:val="center"/>
              <w:rPr>
                <w:rFonts w:eastAsia="Times New Roman"/>
                <w:color w:val="000000"/>
                <w:sz w:val="20"/>
                <w:szCs w:val="20"/>
              </w:rPr>
            </w:pPr>
          </w:p>
        </w:tc>
      </w:tr>
      <w:tr w:rsidR="00F83197" w:rsidRPr="00F83197" w14:paraId="0B50043C" w14:textId="77777777">
        <w:trPr>
          <w:trHeight w:val="240"/>
        </w:trPr>
        <w:tc>
          <w:tcPr>
            <w:tcW w:w="1545" w:type="dxa"/>
            <w:tcBorders>
              <w:top w:val="nil"/>
              <w:left w:val="nil"/>
              <w:bottom w:val="nil"/>
              <w:right w:val="nil"/>
            </w:tcBorders>
            <w:shd w:val="clear" w:color="auto" w:fill="auto"/>
            <w:noWrap/>
            <w:vAlign w:val="center"/>
          </w:tcPr>
          <w:p w14:paraId="4DEC0698"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12XR140-2-2</w:t>
            </w:r>
          </w:p>
        </w:tc>
        <w:tc>
          <w:tcPr>
            <w:tcW w:w="1375" w:type="dxa"/>
            <w:tcBorders>
              <w:top w:val="nil"/>
              <w:left w:val="nil"/>
              <w:bottom w:val="nil"/>
              <w:right w:val="nil"/>
            </w:tcBorders>
            <w:shd w:val="clear" w:color="auto" w:fill="auto"/>
            <w:noWrap/>
            <w:vAlign w:val="center"/>
          </w:tcPr>
          <w:p w14:paraId="72C5DBCB"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2B8DEE23"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EF5840F"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2BD8415D"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225067D3"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01ABD7BB"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387FDEC0"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1C913FF9" w14:textId="77777777" w:rsidR="00F83197" w:rsidRPr="00F83197" w:rsidRDefault="00F83197" w:rsidP="00F83197">
            <w:pPr>
              <w:jc w:val="center"/>
              <w:rPr>
                <w:rFonts w:eastAsia="Times New Roman"/>
                <w:color w:val="000000"/>
                <w:sz w:val="20"/>
                <w:szCs w:val="20"/>
              </w:rPr>
            </w:pPr>
          </w:p>
        </w:tc>
      </w:tr>
      <w:tr w:rsidR="00F83197" w:rsidRPr="00F83197" w14:paraId="2EF2D144" w14:textId="77777777">
        <w:trPr>
          <w:trHeight w:val="240"/>
        </w:trPr>
        <w:tc>
          <w:tcPr>
            <w:tcW w:w="1545" w:type="dxa"/>
            <w:tcBorders>
              <w:top w:val="nil"/>
              <w:left w:val="nil"/>
              <w:bottom w:val="nil"/>
              <w:right w:val="nil"/>
            </w:tcBorders>
            <w:shd w:val="clear" w:color="auto" w:fill="auto"/>
            <w:noWrap/>
            <w:vAlign w:val="center"/>
          </w:tcPr>
          <w:p w14:paraId="17BF1DEF"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12XR140-2-13</w:t>
            </w:r>
          </w:p>
        </w:tc>
        <w:tc>
          <w:tcPr>
            <w:tcW w:w="1375" w:type="dxa"/>
            <w:tcBorders>
              <w:top w:val="nil"/>
              <w:left w:val="nil"/>
              <w:bottom w:val="nil"/>
              <w:right w:val="nil"/>
            </w:tcBorders>
            <w:shd w:val="clear" w:color="auto" w:fill="auto"/>
            <w:noWrap/>
            <w:vAlign w:val="center"/>
          </w:tcPr>
          <w:p w14:paraId="19EC0CC7"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0FB2F58E"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5F82F218"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3D8E74AF"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D1F41FB"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5332FCF2"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661EA3AF"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407A4D43" w14:textId="77777777" w:rsidR="00F83197" w:rsidRPr="00F83197" w:rsidRDefault="00F83197" w:rsidP="00F83197">
            <w:pPr>
              <w:jc w:val="center"/>
              <w:rPr>
                <w:rFonts w:eastAsia="Times New Roman"/>
                <w:color w:val="000000"/>
                <w:sz w:val="20"/>
                <w:szCs w:val="20"/>
              </w:rPr>
            </w:pPr>
          </w:p>
        </w:tc>
      </w:tr>
      <w:tr w:rsidR="00F83197" w:rsidRPr="00F83197" w14:paraId="7DB604C0" w14:textId="77777777">
        <w:trPr>
          <w:trHeight w:val="240"/>
        </w:trPr>
        <w:tc>
          <w:tcPr>
            <w:tcW w:w="1545" w:type="dxa"/>
            <w:tcBorders>
              <w:top w:val="nil"/>
              <w:left w:val="nil"/>
              <w:bottom w:val="nil"/>
              <w:right w:val="nil"/>
            </w:tcBorders>
            <w:shd w:val="clear" w:color="auto" w:fill="auto"/>
            <w:noWrap/>
            <w:vAlign w:val="center"/>
          </w:tcPr>
          <w:p w14:paraId="3452F3F2"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12XR147-1-1</w:t>
            </w:r>
          </w:p>
        </w:tc>
        <w:tc>
          <w:tcPr>
            <w:tcW w:w="1375" w:type="dxa"/>
            <w:tcBorders>
              <w:top w:val="nil"/>
              <w:left w:val="nil"/>
              <w:bottom w:val="nil"/>
              <w:right w:val="nil"/>
            </w:tcBorders>
            <w:shd w:val="clear" w:color="auto" w:fill="auto"/>
            <w:noWrap/>
            <w:vAlign w:val="center"/>
          </w:tcPr>
          <w:p w14:paraId="6D656760"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663BAD42"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A729FA9"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3A63D256"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22891312"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7FAD6D9B"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3B52CBDE"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7263E786" w14:textId="77777777" w:rsidR="00F83197" w:rsidRPr="00F83197" w:rsidRDefault="00F83197" w:rsidP="00F83197">
            <w:pPr>
              <w:jc w:val="center"/>
              <w:rPr>
                <w:rFonts w:eastAsia="Times New Roman"/>
                <w:color w:val="000000"/>
                <w:sz w:val="20"/>
                <w:szCs w:val="20"/>
              </w:rPr>
            </w:pPr>
          </w:p>
        </w:tc>
      </w:tr>
      <w:tr w:rsidR="00F83197" w:rsidRPr="00F83197" w14:paraId="36C343BB" w14:textId="77777777">
        <w:trPr>
          <w:trHeight w:val="240"/>
        </w:trPr>
        <w:tc>
          <w:tcPr>
            <w:tcW w:w="1545" w:type="dxa"/>
            <w:tcBorders>
              <w:top w:val="nil"/>
              <w:left w:val="nil"/>
              <w:bottom w:val="nil"/>
              <w:right w:val="nil"/>
            </w:tcBorders>
            <w:shd w:val="clear" w:color="auto" w:fill="auto"/>
            <w:noWrap/>
            <w:vAlign w:val="center"/>
          </w:tcPr>
          <w:p w14:paraId="4AE12A5E"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12XR147-1-7</w:t>
            </w:r>
          </w:p>
        </w:tc>
        <w:tc>
          <w:tcPr>
            <w:tcW w:w="1375" w:type="dxa"/>
            <w:tcBorders>
              <w:top w:val="nil"/>
              <w:left w:val="nil"/>
              <w:bottom w:val="nil"/>
              <w:right w:val="nil"/>
            </w:tcBorders>
            <w:shd w:val="clear" w:color="auto" w:fill="auto"/>
            <w:noWrap/>
            <w:vAlign w:val="center"/>
          </w:tcPr>
          <w:p w14:paraId="3B23324A"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504D0810"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363B3D15"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9A31E5B"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21D046BA"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4E3613DA"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0BA47A93"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3FFF0DDA" w14:textId="77777777" w:rsidR="00F83197" w:rsidRPr="00F83197" w:rsidRDefault="00F83197" w:rsidP="00F83197">
            <w:pPr>
              <w:jc w:val="center"/>
              <w:rPr>
                <w:rFonts w:eastAsia="Times New Roman"/>
                <w:color w:val="000000"/>
                <w:sz w:val="20"/>
                <w:szCs w:val="20"/>
              </w:rPr>
            </w:pPr>
          </w:p>
        </w:tc>
      </w:tr>
      <w:tr w:rsidR="00F83197" w:rsidRPr="00F83197" w14:paraId="5FE13849" w14:textId="77777777">
        <w:trPr>
          <w:trHeight w:val="240"/>
        </w:trPr>
        <w:tc>
          <w:tcPr>
            <w:tcW w:w="1545" w:type="dxa"/>
            <w:tcBorders>
              <w:top w:val="nil"/>
              <w:left w:val="nil"/>
              <w:bottom w:val="nil"/>
              <w:right w:val="nil"/>
            </w:tcBorders>
            <w:shd w:val="clear" w:color="auto" w:fill="auto"/>
            <w:noWrap/>
            <w:vAlign w:val="center"/>
          </w:tcPr>
          <w:p w14:paraId="7C0A271C"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12XR147-1-10</w:t>
            </w:r>
          </w:p>
        </w:tc>
        <w:tc>
          <w:tcPr>
            <w:tcW w:w="1375" w:type="dxa"/>
            <w:tcBorders>
              <w:top w:val="nil"/>
              <w:left w:val="nil"/>
              <w:bottom w:val="nil"/>
              <w:right w:val="nil"/>
            </w:tcBorders>
            <w:shd w:val="clear" w:color="auto" w:fill="auto"/>
            <w:noWrap/>
            <w:vAlign w:val="center"/>
          </w:tcPr>
          <w:p w14:paraId="2C8B56A2"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78874942"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91262F5"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516B461E"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B6DC325"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5CE4188A"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358E4584"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2E0DBB8F" w14:textId="77777777" w:rsidR="00F83197" w:rsidRPr="00F83197" w:rsidRDefault="00F83197" w:rsidP="00F83197">
            <w:pPr>
              <w:jc w:val="center"/>
              <w:rPr>
                <w:rFonts w:eastAsia="Times New Roman"/>
                <w:color w:val="000000"/>
                <w:sz w:val="20"/>
                <w:szCs w:val="20"/>
              </w:rPr>
            </w:pPr>
          </w:p>
        </w:tc>
      </w:tr>
      <w:tr w:rsidR="00F83197" w:rsidRPr="00F83197" w14:paraId="74F775CF" w14:textId="77777777">
        <w:trPr>
          <w:trHeight w:val="240"/>
        </w:trPr>
        <w:tc>
          <w:tcPr>
            <w:tcW w:w="1545" w:type="dxa"/>
            <w:tcBorders>
              <w:top w:val="nil"/>
              <w:left w:val="nil"/>
              <w:bottom w:val="nil"/>
              <w:right w:val="nil"/>
            </w:tcBorders>
            <w:shd w:val="clear" w:color="auto" w:fill="auto"/>
            <w:noWrap/>
            <w:vAlign w:val="center"/>
          </w:tcPr>
          <w:p w14:paraId="5E393277"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12XR158-13-4</w:t>
            </w:r>
          </w:p>
        </w:tc>
        <w:tc>
          <w:tcPr>
            <w:tcW w:w="1375" w:type="dxa"/>
            <w:tcBorders>
              <w:top w:val="nil"/>
              <w:left w:val="nil"/>
              <w:bottom w:val="nil"/>
              <w:right w:val="nil"/>
            </w:tcBorders>
            <w:shd w:val="clear" w:color="auto" w:fill="auto"/>
            <w:noWrap/>
            <w:vAlign w:val="center"/>
          </w:tcPr>
          <w:p w14:paraId="5351F94A"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0AD5619B"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370E22FE"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34614024"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1E68510"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538B8470"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2A649D6C"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70F7FED0" w14:textId="77777777" w:rsidR="00F83197" w:rsidRPr="00F83197" w:rsidRDefault="00F83197" w:rsidP="00F83197">
            <w:pPr>
              <w:jc w:val="center"/>
              <w:rPr>
                <w:rFonts w:eastAsia="Times New Roman"/>
                <w:color w:val="000000"/>
                <w:sz w:val="20"/>
                <w:szCs w:val="20"/>
              </w:rPr>
            </w:pPr>
          </w:p>
        </w:tc>
      </w:tr>
      <w:tr w:rsidR="00F83197" w:rsidRPr="00F83197" w14:paraId="6DCD2791" w14:textId="77777777">
        <w:trPr>
          <w:trHeight w:val="240"/>
        </w:trPr>
        <w:tc>
          <w:tcPr>
            <w:tcW w:w="1545" w:type="dxa"/>
            <w:tcBorders>
              <w:top w:val="nil"/>
              <w:left w:val="nil"/>
              <w:bottom w:val="nil"/>
              <w:right w:val="nil"/>
            </w:tcBorders>
            <w:shd w:val="clear" w:color="auto" w:fill="auto"/>
            <w:noWrap/>
            <w:vAlign w:val="center"/>
          </w:tcPr>
          <w:p w14:paraId="546F76F7"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12XR158-13-8</w:t>
            </w:r>
          </w:p>
        </w:tc>
        <w:tc>
          <w:tcPr>
            <w:tcW w:w="1375" w:type="dxa"/>
            <w:tcBorders>
              <w:top w:val="nil"/>
              <w:left w:val="nil"/>
              <w:bottom w:val="nil"/>
              <w:right w:val="nil"/>
            </w:tcBorders>
            <w:shd w:val="clear" w:color="auto" w:fill="auto"/>
            <w:noWrap/>
            <w:vAlign w:val="center"/>
          </w:tcPr>
          <w:p w14:paraId="5333C9CE"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04D1C925"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F1E33BB"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44B37BFA"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34A80727"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2D273B23"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55146AA1"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0B4B962E" w14:textId="77777777" w:rsidR="00F83197" w:rsidRPr="00F83197" w:rsidRDefault="00F83197" w:rsidP="00F83197">
            <w:pPr>
              <w:jc w:val="center"/>
              <w:rPr>
                <w:rFonts w:eastAsia="Times New Roman"/>
                <w:color w:val="000000"/>
                <w:sz w:val="20"/>
                <w:szCs w:val="20"/>
              </w:rPr>
            </w:pPr>
          </w:p>
        </w:tc>
      </w:tr>
      <w:tr w:rsidR="00F83197" w:rsidRPr="00F83197" w14:paraId="10A31679" w14:textId="77777777">
        <w:trPr>
          <w:trHeight w:val="240"/>
        </w:trPr>
        <w:tc>
          <w:tcPr>
            <w:tcW w:w="1545" w:type="dxa"/>
            <w:tcBorders>
              <w:top w:val="nil"/>
              <w:left w:val="nil"/>
              <w:bottom w:val="nil"/>
              <w:right w:val="nil"/>
            </w:tcBorders>
            <w:shd w:val="clear" w:color="auto" w:fill="auto"/>
            <w:noWrap/>
            <w:vAlign w:val="center"/>
          </w:tcPr>
          <w:p w14:paraId="7273E31A"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12XR158-13-16</w:t>
            </w:r>
          </w:p>
        </w:tc>
        <w:tc>
          <w:tcPr>
            <w:tcW w:w="1375" w:type="dxa"/>
            <w:tcBorders>
              <w:top w:val="nil"/>
              <w:left w:val="nil"/>
              <w:bottom w:val="nil"/>
              <w:right w:val="nil"/>
            </w:tcBorders>
            <w:shd w:val="clear" w:color="auto" w:fill="auto"/>
            <w:noWrap/>
            <w:vAlign w:val="center"/>
          </w:tcPr>
          <w:p w14:paraId="62DC5F58"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3B429965"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05039D26"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6B06C08"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692D55B5"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0B3DE2B0"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602E3CEC"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68E41268" w14:textId="77777777" w:rsidR="00F83197" w:rsidRPr="00F83197" w:rsidRDefault="00F83197" w:rsidP="00F83197">
            <w:pPr>
              <w:jc w:val="center"/>
              <w:rPr>
                <w:rFonts w:eastAsia="Times New Roman"/>
                <w:color w:val="000000"/>
                <w:sz w:val="20"/>
                <w:szCs w:val="20"/>
              </w:rPr>
            </w:pPr>
          </w:p>
        </w:tc>
      </w:tr>
      <w:tr w:rsidR="00F83197" w:rsidRPr="00F83197" w14:paraId="360E756B" w14:textId="77777777">
        <w:trPr>
          <w:trHeight w:val="240"/>
        </w:trPr>
        <w:tc>
          <w:tcPr>
            <w:tcW w:w="1545" w:type="dxa"/>
            <w:tcBorders>
              <w:top w:val="nil"/>
              <w:left w:val="nil"/>
              <w:bottom w:val="nil"/>
              <w:right w:val="nil"/>
            </w:tcBorders>
            <w:shd w:val="clear" w:color="auto" w:fill="auto"/>
            <w:noWrap/>
            <w:vAlign w:val="center"/>
          </w:tcPr>
          <w:p w14:paraId="5BA1C8A4"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12XR158-14-5</w:t>
            </w:r>
          </w:p>
        </w:tc>
        <w:tc>
          <w:tcPr>
            <w:tcW w:w="1375" w:type="dxa"/>
            <w:tcBorders>
              <w:top w:val="nil"/>
              <w:left w:val="nil"/>
              <w:bottom w:val="nil"/>
              <w:right w:val="nil"/>
            </w:tcBorders>
            <w:shd w:val="clear" w:color="auto" w:fill="auto"/>
            <w:noWrap/>
            <w:vAlign w:val="center"/>
          </w:tcPr>
          <w:p w14:paraId="689B2D9E"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2431F1C6"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2B14F792"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5E6A702F"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345E943D"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2B69C7D8"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14248196"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578C2258" w14:textId="77777777" w:rsidR="00F83197" w:rsidRPr="00F83197" w:rsidRDefault="00F83197" w:rsidP="00F83197">
            <w:pPr>
              <w:jc w:val="center"/>
              <w:rPr>
                <w:rFonts w:eastAsia="Times New Roman"/>
                <w:color w:val="000000"/>
                <w:sz w:val="20"/>
                <w:szCs w:val="20"/>
              </w:rPr>
            </w:pPr>
          </w:p>
        </w:tc>
      </w:tr>
      <w:tr w:rsidR="00F83197" w:rsidRPr="00F83197" w14:paraId="6FF3438C" w14:textId="77777777">
        <w:trPr>
          <w:trHeight w:val="240"/>
        </w:trPr>
        <w:tc>
          <w:tcPr>
            <w:tcW w:w="1545" w:type="dxa"/>
            <w:tcBorders>
              <w:top w:val="nil"/>
              <w:left w:val="nil"/>
              <w:bottom w:val="nil"/>
              <w:right w:val="nil"/>
            </w:tcBorders>
            <w:shd w:val="clear" w:color="auto" w:fill="auto"/>
            <w:noWrap/>
            <w:vAlign w:val="center"/>
          </w:tcPr>
          <w:p w14:paraId="63BB4F7A"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12XR158-14-9</w:t>
            </w:r>
          </w:p>
        </w:tc>
        <w:tc>
          <w:tcPr>
            <w:tcW w:w="1375" w:type="dxa"/>
            <w:tcBorders>
              <w:top w:val="nil"/>
              <w:left w:val="nil"/>
              <w:bottom w:val="nil"/>
              <w:right w:val="nil"/>
            </w:tcBorders>
            <w:shd w:val="clear" w:color="auto" w:fill="auto"/>
            <w:noWrap/>
            <w:vAlign w:val="center"/>
          </w:tcPr>
          <w:p w14:paraId="23E4F1B6"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2119864C"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6B41C768"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558BCAA7"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6EEA5BD5"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2FD1DB30"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20D28DFE"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489DFCAD" w14:textId="77777777" w:rsidR="00F83197" w:rsidRPr="00F83197" w:rsidRDefault="00F83197" w:rsidP="00F83197">
            <w:pPr>
              <w:jc w:val="center"/>
              <w:rPr>
                <w:rFonts w:eastAsia="Times New Roman"/>
                <w:color w:val="000000"/>
                <w:sz w:val="20"/>
                <w:szCs w:val="20"/>
              </w:rPr>
            </w:pPr>
          </w:p>
        </w:tc>
      </w:tr>
      <w:tr w:rsidR="00F83197" w:rsidRPr="00F83197" w14:paraId="7E116D67" w14:textId="77777777">
        <w:trPr>
          <w:trHeight w:val="240"/>
        </w:trPr>
        <w:tc>
          <w:tcPr>
            <w:tcW w:w="1545" w:type="dxa"/>
            <w:tcBorders>
              <w:top w:val="nil"/>
              <w:left w:val="nil"/>
              <w:bottom w:val="nil"/>
              <w:right w:val="nil"/>
            </w:tcBorders>
            <w:shd w:val="clear" w:color="auto" w:fill="auto"/>
            <w:noWrap/>
            <w:vAlign w:val="center"/>
          </w:tcPr>
          <w:p w14:paraId="627355BB"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12XR162-3-1</w:t>
            </w:r>
          </w:p>
        </w:tc>
        <w:tc>
          <w:tcPr>
            <w:tcW w:w="1375" w:type="dxa"/>
            <w:tcBorders>
              <w:top w:val="nil"/>
              <w:left w:val="nil"/>
              <w:bottom w:val="nil"/>
              <w:right w:val="nil"/>
            </w:tcBorders>
            <w:shd w:val="clear" w:color="auto" w:fill="auto"/>
            <w:noWrap/>
            <w:vAlign w:val="center"/>
          </w:tcPr>
          <w:p w14:paraId="7DACDB25"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6B601014"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5F55AFFF"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54DB6A8"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41652FE3"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61EADDD2"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0A4CB0A3"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3B210D8B" w14:textId="77777777" w:rsidR="00F83197" w:rsidRPr="00F83197" w:rsidRDefault="00F83197" w:rsidP="00F83197">
            <w:pPr>
              <w:jc w:val="center"/>
              <w:rPr>
                <w:rFonts w:eastAsia="Times New Roman"/>
                <w:color w:val="000000"/>
                <w:sz w:val="20"/>
                <w:szCs w:val="20"/>
              </w:rPr>
            </w:pPr>
          </w:p>
        </w:tc>
      </w:tr>
      <w:tr w:rsidR="00F83197" w:rsidRPr="00F83197" w14:paraId="36990B54" w14:textId="77777777">
        <w:trPr>
          <w:trHeight w:val="240"/>
        </w:trPr>
        <w:tc>
          <w:tcPr>
            <w:tcW w:w="1545" w:type="dxa"/>
            <w:tcBorders>
              <w:top w:val="nil"/>
              <w:left w:val="nil"/>
              <w:bottom w:val="nil"/>
              <w:right w:val="nil"/>
            </w:tcBorders>
            <w:shd w:val="clear" w:color="auto" w:fill="auto"/>
            <w:noWrap/>
            <w:vAlign w:val="center"/>
          </w:tcPr>
          <w:p w14:paraId="7D9EF56F"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12XR164-4-3</w:t>
            </w:r>
          </w:p>
        </w:tc>
        <w:tc>
          <w:tcPr>
            <w:tcW w:w="1375" w:type="dxa"/>
            <w:tcBorders>
              <w:top w:val="nil"/>
              <w:left w:val="nil"/>
              <w:bottom w:val="nil"/>
              <w:right w:val="nil"/>
            </w:tcBorders>
            <w:shd w:val="clear" w:color="auto" w:fill="auto"/>
            <w:noWrap/>
            <w:vAlign w:val="center"/>
          </w:tcPr>
          <w:p w14:paraId="563AAE9D"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2449B0A7"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3A0AB48F"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47BDAD23"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52A7F3BA"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103E0283"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35F30A32"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47DAF941" w14:textId="77777777" w:rsidR="00F83197" w:rsidRPr="00F83197" w:rsidRDefault="00F83197" w:rsidP="00F83197">
            <w:pPr>
              <w:jc w:val="center"/>
              <w:rPr>
                <w:rFonts w:eastAsia="Times New Roman"/>
                <w:color w:val="000000"/>
                <w:sz w:val="20"/>
                <w:szCs w:val="20"/>
              </w:rPr>
            </w:pPr>
          </w:p>
        </w:tc>
      </w:tr>
      <w:tr w:rsidR="00F83197" w:rsidRPr="00F83197" w14:paraId="13B7AB79" w14:textId="77777777">
        <w:trPr>
          <w:trHeight w:val="240"/>
        </w:trPr>
        <w:tc>
          <w:tcPr>
            <w:tcW w:w="1545" w:type="dxa"/>
            <w:tcBorders>
              <w:top w:val="nil"/>
              <w:left w:val="nil"/>
              <w:bottom w:val="nil"/>
              <w:right w:val="nil"/>
            </w:tcBorders>
            <w:shd w:val="clear" w:color="auto" w:fill="auto"/>
            <w:noWrap/>
            <w:vAlign w:val="center"/>
          </w:tcPr>
          <w:p w14:paraId="285471C1"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12XR168-5-2</w:t>
            </w:r>
          </w:p>
        </w:tc>
        <w:tc>
          <w:tcPr>
            <w:tcW w:w="1375" w:type="dxa"/>
            <w:tcBorders>
              <w:top w:val="nil"/>
              <w:left w:val="nil"/>
              <w:bottom w:val="nil"/>
              <w:right w:val="nil"/>
            </w:tcBorders>
            <w:shd w:val="clear" w:color="auto" w:fill="auto"/>
            <w:noWrap/>
            <w:vAlign w:val="center"/>
          </w:tcPr>
          <w:p w14:paraId="4A9CC397"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7B0866D2"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0C5D86DF"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B0BC0CC"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0CF03D43"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776ADD39"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59B5C226"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2CE6221E" w14:textId="77777777" w:rsidR="00F83197" w:rsidRPr="00F83197" w:rsidRDefault="00F83197" w:rsidP="00F83197">
            <w:pPr>
              <w:jc w:val="center"/>
              <w:rPr>
                <w:rFonts w:eastAsia="Times New Roman"/>
                <w:color w:val="000000"/>
                <w:sz w:val="20"/>
                <w:szCs w:val="20"/>
              </w:rPr>
            </w:pPr>
          </w:p>
        </w:tc>
      </w:tr>
      <w:tr w:rsidR="00F83197" w:rsidRPr="00F83197" w14:paraId="326847C3" w14:textId="77777777">
        <w:trPr>
          <w:trHeight w:val="240"/>
        </w:trPr>
        <w:tc>
          <w:tcPr>
            <w:tcW w:w="1545" w:type="dxa"/>
            <w:tcBorders>
              <w:top w:val="nil"/>
              <w:left w:val="nil"/>
              <w:bottom w:val="nil"/>
              <w:right w:val="nil"/>
            </w:tcBorders>
            <w:shd w:val="clear" w:color="auto" w:fill="auto"/>
            <w:noWrap/>
            <w:vAlign w:val="center"/>
          </w:tcPr>
          <w:p w14:paraId="0839FAE1"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12XR168-5-7</w:t>
            </w:r>
          </w:p>
        </w:tc>
        <w:tc>
          <w:tcPr>
            <w:tcW w:w="1375" w:type="dxa"/>
            <w:tcBorders>
              <w:top w:val="nil"/>
              <w:left w:val="nil"/>
              <w:bottom w:val="nil"/>
              <w:right w:val="nil"/>
            </w:tcBorders>
            <w:shd w:val="clear" w:color="auto" w:fill="auto"/>
            <w:noWrap/>
            <w:vAlign w:val="center"/>
          </w:tcPr>
          <w:p w14:paraId="335A4CE0"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2A43FDA0"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0D65AB36"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065E00E"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2F513DB9"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5AB9A45E"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1EE392E7"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1B8758D9" w14:textId="77777777" w:rsidR="00F83197" w:rsidRPr="00F83197" w:rsidRDefault="00F83197" w:rsidP="00F83197">
            <w:pPr>
              <w:jc w:val="center"/>
              <w:rPr>
                <w:rFonts w:eastAsia="Times New Roman"/>
                <w:color w:val="000000"/>
                <w:sz w:val="20"/>
                <w:szCs w:val="20"/>
              </w:rPr>
            </w:pPr>
          </w:p>
        </w:tc>
      </w:tr>
      <w:tr w:rsidR="00F83197" w:rsidRPr="00F83197" w14:paraId="0B828B92" w14:textId="77777777">
        <w:trPr>
          <w:trHeight w:val="240"/>
        </w:trPr>
        <w:tc>
          <w:tcPr>
            <w:tcW w:w="1545" w:type="dxa"/>
            <w:tcBorders>
              <w:top w:val="nil"/>
              <w:left w:val="nil"/>
              <w:bottom w:val="nil"/>
              <w:right w:val="nil"/>
            </w:tcBorders>
            <w:shd w:val="clear" w:color="auto" w:fill="auto"/>
            <w:noWrap/>
            <w:vAlign w:val="center"/>
          </w:tcPr>
          <w:p w14:paraId="6595CFE4"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12XR169-1-1</w:t>
            </w:r>
          </w:p>
        </w:tc>
        <w:tc>
          <w:tcPr>
            <w:tcW w:w="1375" w:type="dxa"/>
            <w:tcBorders>
              <w:top w:val="nil"/>
              <w:left w:val="nil"/>
              <w:bottom w:val="nil"/>
              <w:right w:val="nil"/>
            </w:tcBorders>
            <w:shd w:val="clear" w:color="auto" w:fill="auto"/>
            <w:noWrap/>
            <w:vAlign w:val="center"/>
          </w:tcPr>
          <w:p w14:paraId="3F5545AE"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455EF49C"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66DADAB0"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75047FDB"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48A9E04E"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380EF1F8"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30658492"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419BA7D6" w14:textId="77777777" w:rsidR="00F83197" w:rsidRPr="00F83197" w:rsidRDefault="00F83197" w:rsidP="00F83197">
            <w:pPr>
              <w:jc w:val="center"/>
              <w:rPr>
                <w:rFonts w:eastAsia="Times New Roman"/>
                <w:color w:val="000000"/>
                <w:sz w:val="20"/>
                <w:szCs w:val="20"/>
              </w:rPr>
            </w:pPr>
          </w:p>
        </w:tc>
      </w:tr>
      <w:tr w:rsidR="00F83197" w:rsidRPr="00F83197" w14:paraId="731E610B" w14:textId="77777777">
        <w:trPr>
          <w:trHeight w:val="240"/>
        </w:trPr>
        <w:tc>
          <w:tcPr>
            <w:tcW w:w="1545" w:type="dxa"/>
            <w:tcBorders>
              <w:top w:val="nil"/>
              <w:left w:val="nil"/>
              <w:bottom w:val="nil"/>
              <w:right w:val="nil"/>
            </w:tcBorders>
            <w:shd w:val="clear" w:color="auto" w:fill="auto"/>
            <w:noWrap/>
            <w:vAlign w:val="center"/>
          </w:tcPr>
          <w:p w14:paraId="2A3116D0"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12XR169-1-4</w:t>
            </w:r>
          </w:p>
        </w:tc>
        <w:tc>
          <w:tcPr>
            <w:tcW w:w="1375" w:type="dxa"/>
            <w:tcBorders>
              <w:top w:val="nil"/>
              <w:left w:val="nil"/>
              <w:bottom w:val="nil"/>
              <w:right w:val="nil"/>
            </w:tcBorders>
            <w:shd w:val="clear" w:color="auto" w:fill="auto"/>
            <w:noWrap/>
            <w:vAlign w:val="center"/>
          </w:tcPr>
          <w:p w14:paraId="3844FAEF" w14:textId="77777777" w:rsidR="00F83197" w:rsidRPr="00F83197" w:rsidRDefault="00F83197" w:rsidP="00F83197">
            <w:pPr>
              <w:jc w:val="center"/>
              <w:rPr>
                <w:rFonts w:eastAsia="Times New Roman"/>
                <w:color w:val="000000"/>
                <w:sz w:val="20"/>
                <w:szCs w:val="20"/>
              </w:rPr>
            </w:pPr>
          </w:p>
        </w:tc>
        <w:tc>
          <w:tcPr>
            <w:tcW w:w="1505" w:type="dxa"/>
            <w:tcBorders>
              <w:top w:val="nil"/>
              <w:left w:val="nil"/>
              <w:bottom w:val="nil"/>
              <w:right w:val="nil"/>
            </w:tcBorders>
            <w:shd w:val="clear" w:color="auto" w:fill="auto"/>
            <w:noWrap/>
            <w:vAlign w:val="center"/>
          </w:tcPr>
          <w:p w14:paraId="495B86B4"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574B8619"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07645DB4"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306B7618"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259E36EF"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41AE3BDA"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543AE98B" w14:textId="77777777" w:rsidR="00F83197" w:rsidRPr="00F83197" w:rsidRDefault="00F83197" w:rsidP="00F83197">
            <w:pPr>
              <w:jc w:val="center"/>
              <w:rPr>
                <w:rFonts w:eastAsia="Times New Roman"/>
                <w:color w:val="000000"/>
                <w:sz w:val="20"/>
                <w:szCs w:val="20"/>
              </w:rPr>
            </w:pPr>
          </w:p>
        </w:tc>
      </w:tr>
      <w:tr w:rsidR="00F83197" w:rsidRPr="00F83197" w14:paraId="3B5F4E08" w14:textId="77777777">
        <w:trPr>
          <w:trHeight w:val="240"/>
        </w:trPr>
        <w:tc>
          <w:tcPr>
            <w:tcW w:w="1545" w:type="dxa"/>
            <w:tcBorders>
              <w:top w:val="nil"/>
              <w:left w:val="nil"/>
              <w:bottom w:val="nil"/>
              <w:right w:val="nil"/>
            </w:tcBorders>
            <w:shd w:val="clear" w:color="auto" w:fill="auto"/>
            <w:noWrap/>
            <w:vAlign w:val="center"/>
          </w:tcPr>
          <w:p w14:paraId="6F7DE43F"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12XR169-11-9</w:t>
            </w:r>
          </w:p>
        </w:tc>
        <w:tc>
          <w:tcPr>
            <w:tcW w:w="1375" w:type="dxa"/>
            <w:tcBorders>
              <w:top w:val="nil"/>
              <w:left w:val="nil"/>
              <w:bottom w:val="nil"/>
              <w:right w:val="nil"/>
            </w:tcBorders>
            <w:shd w:val="clear" w:color="auto" w:fill="auto"/>
            <w:noWrap/>
            <w:vAlign w:val="center"/>
          </w:tcPr>
          <w:p w14:paraId="4BAA2B77"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87.52</w:t>
            </w:r>
          </w:p>
        </w:tc>
        <w:tc>
          <w:tcPr>
            <w:tcW w:w="1505" w:type="dxa"/>
            <w:tcBorders>
              <w:top w:val="nil"/>
              <w:left w:val="nil"/>
              <w:bottom w:val="nil"/>
              <w:right w:val="nil"/>
            </w:tcBorders>
            <w:shd w:val="clear" w:color="auto" w:fill="auto"/>
            <w:noWrap/>
            <w:vAlign w:val="center"/>
          </w:tcPr>
          <w:p w14:paraId="5A524155"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20A13033"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62C2D198"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66EF8F7B"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0F6044AB"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7B370592"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08DDADC0" w14:textId="77777777" w:rsidR="00F83197" w:rsidRPr="00F83197" w:rsidRDefault="00F83197" w:rsidP="00F83197">
            <w:pPr>
              <w:jc w:val="center"/>
              <w:rPr>
                <w:rFonts w:eastAsia="Times New Roman"/>
                <w:color w:val="000000"/>
                <w:sz w:val="20"/>
                <w:szCs w:val="20"/>
              </w:rPr>
            </w:pPr>
          </w:p>
        </w:tc>
      </w:tr>
      <w:tr w:rsidR="00F83197" w:rsidRPr="00F83197" w14:paraId="66FD9A6E" w14:textId="77777777">
        <w:trPr>
          <w:trHeight w:val="240"/>
        </w:trPr>
        <w:tc>
          <w:tcPr>
            <w:tcW w:w="1545" w:type="dxa"/>
            <w:tcBorders>
              <w:top w:val="nil"/>
              <w:left w:val="nil"/>
              <w:bottom w:val="nil"/>
              <w:right w:val="nil"/>
            </w:tcBorders>
            <w:shd w:val="clear" w:color="auto" w:fill="auto"/>
            <w:noWrap/>
            <w:vAlign w:val="center"/>
          </w:tcPr>
          <w:p w14:paraId="524153FC"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12XR169-13-2</w:t>
            </w:r>
          </w:p>
        </w:tc>
        <w:tc>
          <w:tcPr>
            <w:tcW w:w="1375" w:type="dxa"/>
            <w:tcBorders>
              <w:top w:val="nil"/>
              <w:left w:val="nil"/>
              <w:bottom w:val="nil"/>
              <w:right w:val="nil"/>
            </w:tcBorders>
            <w:shd w:val="clear" w:color="auto" w:fill="auto"/>
            <w:noWrap/>
            <w:vAlign w:val="center"/>
          </w:tcPr>
          <w:p w14:paraId="2F3FC48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98.40</w:t>
            </w:r>
          </w:p>
        </w:tc>
        <w:tc>
          <w:tcPr>
            <w:tcW w:w="1505" w:type="dxa"/>
            <w:tcBorders>
              <w:top w:val="nil"/>
              <w:left w:val="nil"/>
              <w:bottom w:val="nil"/>
              <w:right w:val="nil"/>
            </w:tcBorders>
            <w:shd w:val="clear" w:color="auto" w:fill="auto"/>
            <w:noWrap/>
            <w:vAlign w:val="center"/>
          </w:tcPr>
          <w:p w14:paraId="3C639B6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84.21</w:t>
            </w:r>
          </w:p>
        </w:tc>
        <w:tc>
          <w:tcPr>
            <w:tcW w:w="1440" w:type="dxa"/>
            <w:tcBorders>
              <w:top w:val="nil"/>
              <w:left w:val="nil"/>
              <w:bottom w:val="nil"/>
              <w:right w:val="nil"/>
            </w:tcBorders>
            <w:shd w:val="clear" w:color="auto" w:fill="auto"/>
            <w:noWrap/>
            <w:vAlign w:val="center"/>
          </w:tcPr>
          <w:p w14:paraId="544CA962"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C0B09F1"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6E892742"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1EB3FE79"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7A362638"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0A653060" w14:textId="77777777" w:rsidR="00F83197" w:rsidRPr="00F83197" w:rsidRDefault="00F83197" w:rsidP="00F83197">
            <w:pPr>
              <w:jc w:val="center"/>
              <w:rPr>
                <w:rFonts w:eastAsia="Times New Roman"/>
                <w:color w:val="000000"/>
                <w:sz w:val="20"/>
                <w:szCs w:val="20"/>
              </w:rPr>
            </w:pPr>
          </w:p>
        </w:tc>
      </w:tr>
      <w:tr w:rsidR="00F83197" w:rsidRPr="00F83197" w14:paraId="66580165" w14:textId="77777777">
        <w:trPr>
          <w:trHeight w:val="240"/>
        </w:trPr>
        <w:tc>
          <w:tcPr>
            <w:tcW w:w="1545" w:type="dxa"/>
            <w:tcBorders>
              <w:top w:val="nil"/>
              <w:left w:val="nil"/>
              <w:bottom w:val="nil"/>
              <w:right w:val="nil"/>
            </w:tcBorders>
            <w:shd w:val="clear" w:color="auto" w:fill="auto"/>
            <w:noWrap/>
            <w:vAlign w:val="center"/>
          </w:tcPr>
          <w:p w14:paraId="2A1A59B6"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12XR169-13-5</w:t>
            </w:r>
          </w:p>
        </w:tc>
        <w:tc>
          <w:tcPr>
            <w:tcW w:w="1375" w:type="dxa"/>
            <w:tcBorders>
              <w:top w:val="nil"/>
              <w:left w:val="nil"/>
              <w:bottom w:val="nil"/>
              <w:right w:val="nil"/>
            </w:tcBorders>
            <w:shd w:val="clear" w:color="auto" w:fill="auto"/>
            <w:noWrap/>
            <w:vAlign w:val="center"/>
          </w:tcPr>
          <w:p w14:paraId="4FF0563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101.32</w:t>
            </w:r>
          </w:p>
        </w:tc>
        <w:tc>
          <w:tcPr>
            <w:tcW w:w="1505" w:type="dxa"/>
            <w:tcBorders>
              <w:top w:val="nil"/>
              <w:left w:val="nil"/>
              <w:bottom w:val="nil"/>
              <w:right w:val="nil"/>
            </w:tcBorders>
            <w:shd w:val="clear" w:color="auto" w:fill="auto"/>
            <w:noWrap/>
            <w:vAlign w:val="center"/>
          </w:tcPr>
          <w:p w14:paraId="522921B3"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94.57</w:t>
            </w:r>
          </w:p>
        </w:tc>
        <w:tc>
          <w:tcPr>
            <w:tcW w:w="1440" w:type="dxa"/>
            <w:tcBorders>
              <w:top w:val="nil"/>
              <w:left w:val="nil"/>
              <w:bottom w:val="nil"/>
              <w:right w:val="nil"/>
            </w:tcBorders>
            <w:shd w:val="clear" w:color="auto" w:fill="auto"/>
            <w:noWrap/>
            <w:vAlign w:val="center"/>
          </w:tcPr>
          <w:p w14:paraId="0EFEAB12"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82.04</w:t>
            </w:r>
          </w:p>
        </w:tc>
        <w:tc>
          <w:tcPr>
            <w:tcW w:w="1440" w:type="dxa"/>
            <w:tcBorders>
              <w:top w:val="nil"/>
              <w:left w:val="nil"/>
              <w:bottom w:val="nil"/>
              <w:right w:val="nil"/>
            </w:tcBorders>
            <w:shd w:val="clear" w:color="auto" w:fill="auto"/>
            <w:noWrap/>
            <w:vAlign w:val="center"/>
          </w:tcPr>
          <w:p w14:paraId="5AF57940" w14:textId="77777777" w:rsidR="00F83197" w:rsidRPr="00F83197" w:rsidRDefault="00F83197" w:rsidP="00F83197">
            <w:pPr>
              <w:jc w:val="center"/>
              <w:rPr>
                <w:rFonts w:eastAsia="Times New Roman"/>
                <w:color w:val="000000"/>
                <w:sz w:val="20"/>
                <w:szCs w:val="20"/>
              </w:rPr>
            </w:pPr>
          </w:p>
        </w:tc>
        <w:tc>
          <w:tcPr>
            <w:tcW w:w="1440" w:type="dxa"/>
            <w:tcBorders>
              <w:top w:val="nil"/>
              <w:left w:val="nil"/>
              <w:bottom w:val="nil"/>
              <w:right w:val="nil"/>
            </w:tcBorders>
            <w:shd w:val="clear" w:color="auto" w:fill="auto"/>
            <w:noWrap/>
            <w:vAlign w:val="center"/>
          </w:tcPr>
          <w:p w14:paraId="1639706F"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349B002E"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3962C4D8"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1D266E09" w14:textId="77777777" w:rsidR="00F83197" w:rsidRPr="00F83197" w:rsidRDefault="00F83197" w:rsidP="00F83197">
            <w:pPr>
              <w:jc w:val="center"/>
              <w:rPr>
                <w:rFonts w:eastAsia="Times New Roman"/>
                <w:color w:val="000000"/>
                <w:sz w:val="20"/>
                <w:szCs w:val="20"/>
              </w:rPr>
            </w:pPr>
          </w:p>
        </w:tc>
      </w:tr>
      <w:tr w:rsidR="00F83197" w:rsidRPr="00F83197" w14:paraId="4A237611" w14:textId="77777777">
        <w:trPr>
          <w:trHeight w:val="240"/>
        </w:trPr>
        <w:tc>
          <w:tcPr>
            <w:tcW w:w="1545" w:type="dxa"/>
            <w:tcBorders>
              <w:top w:val="nil"/>
              <w:left w:val="nil"/>
              <w:bottom w:val="nil"/>
              <w:right w:val="nil"/>
            </w:tcBorders>
            <w:shd w:val="clear" w:color="auto" w:fill="auto"/>
            <w:noWrap/>
            <w:vAlign w:val="center"/>
          </w:tcPr>
          <w:p w14:paraId="593A6D63"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12XR169-13-8</w:t>
            </w:r>
          </w:p>
        </w:tc>
        <w:tc>
          <w:tcPr>
            <w:tcW w:w="1375" w:type="dxa"/>
            <w:tcBorders>
              <w:top w:val="nil"/>
              <w:left w:val="nil"/>
              <w:bottom w:val="nil"/>
              <w:right w:val="nil"/>
            </w:tcBorders>
            <w:shd w:val="clear" w:color="auto" w:fill="auto"/>
            <w:noWrap/>
            <w:vAlign w:val="center"/>
          </w:tcPr>
          <w:p w14:paraId="318345C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81.96</w:t>
            </w:r>
          </w:p>
        </w:tc>
        <w:tc>
          <w:tcPr>
            <w:tcW w:w="1505" w:type="dxa"/>
            <w:tcBorders>
              <w:top w:val="nil"/>
              <w:left w:val="nil"/>
              <w:bottom w:val="nil"/>
              <w:right w:val="nil"/>
            </w:tcBorders>
            <w:shd w:val="clear" w:color="auto" w:fill="auto"/>
            <w:noWrap/>
            <w:vAlign w:val="center"/>
          </w:tcPr>
          <w:p w14:paraId="1419DDA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90.12</w:t>
            </w:r>
          </w:p>
        </w:tc>
        <w:tc>
          <w:tcPr>
            <w:tcW w:w="1440" w:type="dxa"/>
            <w:tcBorders>
              <w:top w:val="nil"/>
              <w:left w:val="nil"/>
              <w:bottom w:val="nil"/>
              <w:right w:val="nil"/>
            </w:tcBorders>
            <w:shd w:val="clear" w:color="auto" w:fill="auto"/>
            <w:noWrap/>
            <w:vAlign w:val="center"/>
          </w:tcPr>
          <w:p w14:paraId="3F5A40F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90.38</w:t>
            </w:r>
          </w:p>
        </w:tc>
        <w:tc>
          <w:tcPr>
            <w:tcW w:w="1440" w:type="dxa"/>
            <w:tcBorders>
              <w:top w:val="nil"/>
              <w:left w:val="nil"/>
              <w:bottom w:val="nil"/>
              <w:right w:val="nil"/>
            </w:tcBorders>
            <w:shd w:val="clear" w:color="auto" w:fill="auto"/>
            <w:noWrap/>
            <w:vAlign w:val="center"/>
          </w:tcPr>
          <w:p w14:paraId="047C0F8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84.74</w:t>
            </w:r>
          </w:p>
        </w:tc>
        <w:tc>
          <w:tcPr>
            <w:tcW w:w="1440" w:type="dxa"/>
            <w:tcBorders>
              <w:top w:val="nil"/>
              <w:left w:val="nil"/>
              <w:bottom w:val="nil"/>
              <w:right w:val="nil"/>
            </w:tcBorders>
            <w:shd w:val="clear" w:color="auto" w:fill="auto"/>
            <w:noWrap/>
            <w:vAlign w:val="center"/>
          </w:tcPr>
          <w:p w14:paraId="266BFA1F" w14:textId="77777777" w:rsidR="00F83197" w:rsidRPr="00F83197" w:rsidRDefault="00F83197" w:rsidP="00F83197">
            <w:pPr>
              <w:jc w:val="center"/>
              <w:rPr>
                <w:rFonts w:eastAsia="Times New Roman"/>
                <w:color w:val="000000"/>
                <w:sz w:val="20"/>
                <w:szCs w:val="20"/>
              </w:rPr>
            </w:pPr>
          </w:p>
        </w:tc>
        <w:tc>
          <w:tcPr>
            <w:tcW w:w="1620" w:type="dxa"/>
            <w:tcBorders>
              <w:top w:val="nil"/>
              <w:left w:val="nil"/>
              <w:bottom w:val="nil"/>
              <w:right w:val="nil"/>
            </w:tcBorders>
            <w:shd w:val="clear" w:color="auto" w:fill="auto"/>
            <w:noWrap/>
            <w:vAlign w:val="center"/>
          </w:tcPr>
          <w:p w14:paraId="17672F76"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6C947E2F"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17B9B362" w14:textId="77777777" w:rsidR="00F83197" w:rsidRPr="00F83197" w:rsidRDefault="00F83197" w:rsidP="00F83197">
            <w:pPr>
              <w:jc w:val="center"/>
              <w:rPr>
                <w:rFonts w:eastAsia="Times New Roman"/>
                <w:color w:val="000000"/>
                <w:sz w:val="20"/>
                <w:szCs w:val="20"/>
              </w:rPr>
            </w:pPr>
          </w:p>
        </w:tc>
      </w:tr>
      <w:tr w:rsidR="00F83197" w:rsidRPr="00F83197" w14:paraId="2E1EBA4D" w14:textId="77777777">
        <w:trPr>
          <w:trHeight w:val="240"/>
        </w:trPr>
        <w:tc>
          <w:tcPr>
            <w:tcW w:w="1545" w:type="dxa"/>
            <w:tcBorders>
              <w:top w:val="nil"/>
              <w:left w:val="nil"/>
              <w:bottom w:val="nil"/>
              <w:right w:val="nil"/>
            </w:tcBorders>
            <w:shd w:val="clear" w:color="auto" w:fill="auto"/>
            <w:noWrap/>
            <w:vAlign w:val="center"/>
          </w:tcPr>
          <w:p w14:paraId="4D753E3F"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12XR169-13-12</w:t>
            </w:r>
          </w:p>
        </w:tc>
        <w:tc>
          <w:tcPr>
            <w:tcW w:w="1375" w:type="dxa"/>
            <w:tcBorders>
              <w:top w:val="nil"/>
              <w:left w:val="nil"/>
              <w:bottom w:val="nil"/>
              <w:right w:val="nil"/>
            </w:tcBorders>
            <w:shd w:val="clear" w:color="auto" w:fill="auto"/>
            <w:noWrap/>
            <w:vAlign w:val="center"/>
          </w:tcPr>
          <w:p w14:paraId="25E1C91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91.75</w:t>
            </w:r>
          </w:p>
        </w:tc>
        <w:tc>
          <w:tcPr>
            <w:tcW w:w="1505" w:type="dxa"/>
            <w:tcBorders>
              <w:top w:val="nil"/>
              <w:left w:val="nil"/>
              <w:bottom w:val="nil"/>
              <w:right w:val="nil"/>
            </w:tcBorders>
            <w:shd w:val="clear" w:color="auto" w:fill="auto"/>
            <w:noWrap/>
            <w:vAlign w:val="center"/>
          </w:tcPr>
          <w:p w14:paraId="61EC0E6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87.76</w:t>
            </w:r>
          </w:p>
        </w:tc>
        <w:tc>
          <w:tcPr>
            <w:tcW w:w="1440" w:type="dxa"/>
            <w:tcBorders>
              <w:top w:val="nil"/>
              <w:left w:val="nil"/>
              <w:bottom w:val="nil"/>
              <w:right w:val="nil"/>
            </w:tcBorders>
            <w:shd w:val="clear" w:color="auto" w:fill="auto"/>
            <w:noWrap/>
            <w:vAlign w:val="center"/>
          </w:tcPr>
          <w:p w14:paraId="37F2901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71.57</w:t>
            </w:r>
          </w:p>
        </w:tc>
        <w:tc>
          <w:tcPr>
            <w:tcW w:w="1440" w:type="dxa"/>
            <w:tcBorders>
              <w:top w:val="nil"/>
              <w:left w:val="nil"/>
              <w:bottom w:val="nil"/>
              <w:right w:val="nil"/>
            </w:tcBorders>
            <w:shd w:val="clear" w:color="auto" w:fill="auto"/>
            <w:noWrap/>
            <w:vAlign w:val="center"/>
          </w:tcPr>
          <w:p w14:paraId="6F8DAA8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77.18</w:t>
            </w:r>
          </w:p>
        </w:tc>
        <w:tc>
          <w:tcPr>
            <w:tcW w:w="1440" w:type="dxa"/>
            <w:tcBorders>
              <w:top w:val="nil"/>
              <w:left w:val="nil"/>
              <w:bottom w:val="nil"/>
              <w:right w:val="nil"/>
            </w:tcBorders>
            <w:shd w:val="clear" w:color="auto" w:fill="auto"/>
            <w:noWrap/>
            <w:vAlign w:val="center"/>
          </w:tcPr>
          <w:p w14:paraId="28D4BCE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89.43</w:t>
            </w:r>
          </w:p>
        </w:tc>
        <w:tc>
          <w:tcPr>
            <w:tcW w:w="1620" w:type="dxa"/>
            <w:tcBorders>
              <w:top w:val="nil"/>
              <w:left w:val="nil"/>
              <w:bottom w:val="nil"/>
              <w:right w:val="nil"/>
            </w:tcBorders>
            <w:shd w:val="clear" w:color="auto" w:fill="auto"/>
            <w:noWrap/>
            <w:vAlign w:val="center"/>
          </w:tcPr>
          <w:p w14:paraId="046020D2" w14:textId="77777777" w:rsidR="00F83197" w:rsidRPr="00F83197" w:rsidRDefault="00F83197" w:rsidP="00F83197">
            <w:pPr>
              <w:jc w:val="center"/>
              <w:rPr>
                <w:rFonts w:eastAsia="Times New Roman"/>
                <w:color w:val="000000"/>
                <w:sz w:val="20"/>
                <w:szCs w:val="20"/>
              </w:rPr>
            </w:pPr>
          </w:p>
        </w:tc>
        <w:tc>
          <w:tcPr>
            <w:tcW w:w="990" w:type="dxa"/>
            <w:tcBorders>
              <w:top w:val="nil"/>
              <w:left w:val="nil"/>
              <w:bottom w:val="nil"/>
              <w:right w:val="nil"/>
            </w:tcBorders>
            <w:shd w:val="clear" w:color="auto" w:fill="auto"/>
            <w:noWrap/>
            <w:vAlign w:val="center"/>
          </w:tcPr>
          <w:p w14:paraId="76D7DA86"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51E73666" w14:textId="77777777" w:rsidR="00F83197" w:rsidRPr="00F83197" w:rsidRDefault="00F83197" w:rsidP="00F83197">
            <w:pPr>
              <w:jc w:val="center"/>
              <w:rPr>
                <w:rFonts w:eastAsia="Times New Roman"/>
                <w:color w:val="000000"/>
                <w:sz w:val="20"/>
                <w:szCs w:val="20"/>
              </w:rPr>
            </w:pPr>
          </w:p>
        </w:tc>
      </w:tr>
      <w:tr w:rsidR="00F83197" w:rsidRPr="00F83197" w14:paraId="0B593C4C" w14:textId="77777777">
        <w:trPr>
          <w:trHeight w:val="240"/>
        </w:trPr>
        <w:tc>
          <w:tcPr>
            <w:tcW w:w="1545" w:type="dxa"/>
            <w:tcBorders>
              <w:top w:val="nil"/>
              <w:left w:val="nil"/>
              <w:bottom w:val="nil"/>
              <w:right w:val="nil"/>
            </w:tcBorders>
            <w:shd w:val="clear" w:color="auto" w:fill="auto"/>
            <w:noWrap/>
            <w:vAlign w:val="center"/>
          </w:tcPr>
          <w:p w14:paraId="6BDDEE3E"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PI 410954</w:t>
            </w:r>
          </w:p>
        </w:tc>
        <w:tc>
          <w:tcPr>
            <w:tcW w:w="1375" w:type="dxa"/>
            <w:tcBorders>
              <w:top w:val="nil"/>
              <w:left w:val="nil"/>
              <w:bottom w:val="nil"/>
              <w:right w:val="nil"/>
            </w:tcBorders>
            <w:shd w:val="clear" w:color="auto" w:fill="auto"/>
            <w:noWrap/>
            <w:vAlign w:val="center"/>
          </w:tcPr>
          <w:p w14:paraId="3C09AB4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113.80</w:t>
            </w:r>
          </w:p>
        </w:tc>
        <w:tc>
          <w:tcPr>
            <w:tcW w:w="1505" w:type="dxa"/>
            <w:tcBorders>
              <w:top w:val="nil"/>
              <w:left w:val="nil"/>
              <w:bottom w:val="nil"/>
              <w:right w:val="nil"/>
            </w:tcBorders>
            <w:shd w:val="clear" w:color="auto" w:fill="auto"/>
            <w:noWrap/>
            <w:vAlign w:val="center"/>
          </w:tcPr>
          <w:p w14:paraId="59FD564E"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108.99</w:t>
            </w:r>
          </w:p>
        </w:tc>
        <w:tc>
          <w:tcPr>
            <w:tcW w:w="1440" w:type="dxa"/>
            <w:tcBorders>
              <w:top w:val="nil"/>
              <w:left w:val="nil"/>
              <w:bottom w:val="nil"/>
              <w:right w:val="nil"/>
            </w:tcBorders>
            <w:shd w:val="clear" w:color="auto" w:fill="auto"/>
            <w:noWrap/>
            <w:vAlign w:val="center"/>
          </w:tcPr>
          <w:p w14:paraId="66E4C40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109.29</w:t>
            </w:r>
          </w:p>
        </w:tc>
        <w:tc>
          <w:tcPr>
            <w:tcW w:w="1440" w:type="dxa"/>
            <w:tcBorders>
              <w:top w:val="nil"/>
              <w:left w:val="nil"/>
              <w:bottom w:val="nil"/>
              <w:right w:val="nil"/>
            </w:tcBorders>
            <w:shd w:val="clear" w:color="auto" w:fill="auto"/>
            <w:noWrap/>
            <w:vAlign w:val="center"/>
          </w:tcPr>
          <w:p w14:paraId="71421F21"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111.31</w:t>
            </w:r>
          </w:p>
        </w:tc>
        <w:tc>
          <w:tcPr>
            <w:tcW w:w="1440" w:type="dxa"/>
            <w:tcBorders>
              <w:top w:val="nil"/>
              <w:left w:val="nil"/>
              <w:bottom w:val="nil"/>
              <w:right w:val="nil"/>
            </w:tcBorders>
            <w:shd w:val="clear" w:color="auto" w:fill="auto"/>
            <w:noWrap/>
            <w:vAlign w:val="center"/>
          </w:tcPr>
          <w:p w14:paraId="10B1313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115.32</w:t>
            </w:r>
          </w:p>
        </w:tc>
        <w:tc>
          <w:tcPr>
            <w:tcW w:w="1620" w:type="dxa"/>
            <w:tcBorders>
              <w:top w:val="nil"/>
              <w:left w:val="nil"/>
              <w:bottom w:val="nil"/>
              <w:right w:val="nil"/>
            </w:tcBorders>
            <w:shd w:val="clear" w:color="auto" w:fill="auto"/>
            <w:noWrap/>
            <w:vAlign w:val="center"/>
          </w:tcPr>
          <w:p w14:paraId="78BA1179"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112.03</w:t>
            </w:r>
          </w:p>
        </w:tc>
        <w:tc>
          <w:tcPr>
            <w:tcW w:w="990" w:type="dxa"/>
            <w:tcBorders>
              <w:top w:val="nil"/>
              <w:left w:val="nil"/>
              <w:bottom w:val="nil"/>
              <w:right w:val="nil"/>
            </w:tcBorders>
            <w:shd w:val="clear" w:color="auto" w:fill="auto"/>
            <w:noWrap/>
            <w:vAlign w:val="center"/>
          </w:tcPr>
          <w:p w14:paraId="153D50E3" w14:textId="77777777" w:rsidR="00F83197" w:rsidRPr="00F83197" w:rsidRDefault="00F83197" w:rsidP="00F83197">
            <w:pPr>
              <w:jc w:val="center"/>
              <w:rPr>
                <w:rFonts w:eastAsia="Times New Roman"/>
                <w:color w:val="000000"/>
                <w:sz w:val="20"/>
                <w:szCs w:val="20"/>
              </w:rPr>
            </w:pPr>
          </w:p>
        </w:tc>
        <w:tc>
          <w:tcPr>
            <w:tcW w:w="900" w:type="dxa"/>
            <w:tcBorders>
              <w:top w:val="nil"/>
              <w:left w:val="nil"/>
              <w:bottom w:val="nil"/>
              <w:right w:val="nil"/>
            </w:tcBorders>
            <w:shd w:val="clear" w:color="auto" w:fill="auto"/>
            <w:noWrap/>
            <w:vAlign w:val="center"/>
          </w:tcPr>
          <w:p w14:paraId="6C54C6BD" w14:textId="77777777" w:rsidR="00F83197" w:rsidRPr="00F83197" w:rsidRDefault="00F83197" w:rsidP="00F83197">
            <w:pPr>
              <w:jc w:val="center"/>
              <w:rPr>
                <w:rFonts w:eastAsia="Times New Roman"/>
                <w:color w:val="000000"/>
                <w:sz w:val="20"/>
                <w:szCs w:val="20"/>
              </w:rPr>
            </w:pPr>
          </w:p>
        </w:tc>
      </w:tr>
      <w:tr w:rsidR="00F83197" w:rsidRPr="00F83197" w14:paraId="36279827" w14:textId="77777777">
        <w:trPr>
          <w:trHeight w:val="240"/>
        </w:trPr>
        <w:tc>
          <w:tcPr>
            <w:tcW w:w="1545" w:type="dxa"/>
            <w:tcBorders>
              <w:top w:val="nil"/>
              <w:left w:val="nil"/>
              <w:bottom w:val="nil"/>
              <w:right w:val="nil"/>
            </w:tcBorders>
            <w:shd w:val="clear" w:color="auto" w:fill="auto"/>
            <w:noWrap/>
            <w:vAlign w:val="center"/>
          </w:tcPr>
          <w:p w14:paraId="796AD7FE"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RB07</w:t>
            </w:r>
          </w:p>
        </w:tc>
        <w:tc>
          <w:tcPr>
            <w:tcW w:w="1375" w:type="dxa"/>
            <w:tcBorders>
              <w:top w:val="nil"/>
              <w:left w:val="nil"/>
              <w:bottom w:val="nil"/>
              <w:right w:val="nil"/>
            </w:tcBorders>
            <w:shd w:val="clear" w:color="auto" w:fill="auto"/>
            <w:noWrap/>
            <w:vAlign w:val="center"/>
          </w:tcPr>
          <w:p w14:paraId="12ED27CF"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79.58</w:t>
            </w:r>
          </w:p>
        </w:tc>
        <w:tc>
          <w:tcPr>
            <w:tcW w:w="1505" w:type="dxa"/>
            <w:tcBorders>
              <w:top w:val="nil"/>
              <w:left w:val="nil"/>
              <w:bottom w:val="nil"/>
              <w:right w:val="nil"/>
            </w:tcBorders>
            <w:shd w:val="clear" w:color="auto" w:fill="auto"/>
            <w:noWrap/>
            <w:vAlign w:val="center"/>
          </w:tcPr>
          <w:p w14:paraId="2F1CDF7B"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82.88</w:t>
            </w:r>
          </w:p>
        </w:tc>
        <w:tc>
          <w:tcPr>
            <w:tcW w:w="1440" w:type="dxa"/>
            <w:tcBorders>
              <w:top w:val="nil"/>
              <w:left w:val="nil"/>
              <w:bottom w:val="nil"/>
              <w:right w:val="nil"/>
            </w:tcBorders>
            <w:shd w:val="clear" w:color="auto" w:fill="auto"/>
            <w:noWrap/>
            <w:vAlign w:val="center"/>
          </w:tcPr>
          <w:p w14:paraId="01B63CC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96.71</w:t>
            </w:r>
          </w:p>
        </w:tc>
        <w:tc>
          <w:tcPr>
            <w:tcW w:w="1440" w:type="dxa"/>
            <w:tcBorders>
              <w:top w:val="nil"/>
              <w:left w:val="nil"/>
              <w:bottom w:val="nil"/>
              <w:right w:val="nil"/>
            </w:tcBorders>
            <w:shd w:val="clear" w:color="auto" w:fill="auto"/>
            <w:noWrap/>
            <w:vAlign w:val="center"/>
          </w:tcPr>
          <w:p w14:paraId="4745DED4"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91.23</w:t>
            </w:r>
          </w:p>
        </w:tc>
        <w:tc>
          <w:tcPr>
            <w:tcW w:w="1440" w:type="dxa"/>
            <w:tcBorders>
              <w:top w:val="nil"/>
              <w:left w:val="nil"/>
              <w:bottom w:val="nil"/>
              <w:right w:val="nil"/>
            </w:tcBorders>
            <w:shd w:val="clear" w:color="auto" w:fill="auto"/>
            <w:noWrap/>
            <w:vAlign w:val="center"/>
          </w:tcPr>
          <w:p w14:paraId="5E824AA0"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80.22</w:t>
            </w:r>
          </w:p>
        </w:tc>
        <w:tc>
          <w:tcPr>
            <w:tcW w:w="1620" w:type="dxa"/>
            <w:tcBorders>
              <w:top w:val="nil"/>
              <w:left w:val="nil"/>
              <w:bottom w:val="nil"/>
              <w:right w:val="nil"/>
            </w:tcBorders>
            <w:shd w:val="clear" w:color="auto" w:fill="auto"/>
            <w:noWrap/>
            <w:vAlign w:val="center"/>
          </w:tcPr>
          <w:p w14:paraId="4775C44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89.65</w:t>
            </w:r>
          </w:p>
        </w:tc>
        <w:tc>
          <w:tcPr>
            <w:tcW w:w="990" w:type="dxa"/>
            <w:tcBorders>
              <w:top w:val="nil"/>
              <w:left w:val="nil"/>
              <w:bottom w:val="nil"/>
              <w:right w:val="nil"/>
            </w:tcBorders>
            <w:shd w:val="clear" w:color="auto" w:fill="auto"/>
            <w:noWrap/>
            <w:vAlign w:val="center"/>
          </w:tcPr>
          <w:p w14:paraId="0BF79DB4" w14:textId="77777777" w:rsidR="00F83197" w:rsidRPr="00F83197" w:rsidRDefault="00F83197" w:rsidP="00F83197">
            <w:pPr>
              <w:jc w:val="center"/>
              <w:rPr>
                <w:rFonts w:eastAsia="Times New Roman"/>
                <w:b/>
                <w:bCs/>
                <w:i/>
                <w:iCs/>
                <w:sz w:val="20"/>
                <w:szCs w:val="20"/>
              </w:rPr>
            </w:pPr>
            <w:r w:rsidRPr="00F83197">
              <w:rPr>
                <w:rFonts w:eastAsia="Times New Roman"/>
                <w:b/>
                <w:bCs/>
                <w:i/>
                <w:iCs/>
                <w:sz w:val="20"/>
                <w:szCs w:val="20"/>
              </w:rPr>
              <w:t>124.56</w:t>
            </w:r>
          </w:p>
        </w:tc>
        <w:tc>
          <w:tcPr>
            <w:tcW w:w="900" w:type="dxa"/>
            <w:tcBorders>
              <w:top w:val="nil"/>
              <w:left w:val="nil"/>
              <w:bottom w:val="nil"/>
              <w:right w:val="nil"/>
            </w:tcBorders>
            <w:shd w:val="clear" w:color="auto" w:fill="auto"/>
            <w:noWrap/>
            <w:vAlign w:val="center"/>
          </w:tcPr>
          <w:p w14:paraId="3569C7ED" w14:textId="77777777" w:rsidR="00F83197" w:rsidRPr="00F83197" w:rsidRDefault="00F83197" w:rsidP="00F83197">
            <w:pPr>
              <w:jc w:val="center"/>
              <w:rPr>
                <w:rFonts w:eastAsia="Times New Roman"/>
                <w:color w:val="000000"/>
                <w:sz w:val="20"/>
                <w:szCs w:val="20"/>
              </w:rPr>
            </w:pPr>
          </w:p>
        </w:tc>
      </w:tr>
      <w:tr w:rsidR="00F83197" w:rsidRPr="00F83197" w14:paraId="13F50312" w14:textId="77777777">
        <w:trPr>
          <w:trHeight w:val="240"/>
        </w:trPr>
        <w:tc>
          <w:tcPr>
            <w:tcW w:w="1545" w:type="dxa"/>
            <w:tcBorders>
              <w:top w:val="nil"/>
              <w:left w:val="nil"/>
              <w:bottom w:val="nil"/>
              <w:right w:val="nil"/>
            </w:tcBorders>
            <w:shd w:val="clear" w:color="auto" w:fill="auto"/>
            <w:noWrap/>
            <w:vAlign w:val="center"/>
          </w:tcPr>
          <w:p w14:paraId="2804EDD5" w14:textId="77777777" w:rsidR="00F83197" w:rsidRPr="00F83197" w:rsidRDefault="00F83197" w:rsidP="00F83197">
            <w:pPr>
              <w:jc w:val="center"/>
              <w:rPr>
                <w:rFonts w:eastAsia="Times New Roman"/>
                <w:b/>
                <w:bCs/>
                <w:color w:val="000000"/>
                <w:sz w:val="20"/>
                <w:szCs w:val="20"/>
              </w:rPr>
            </w:pPr>
            <w:r w:rsidRPr="00F83197">
              <w:rPr>
                <w:rFonts w:eastAsia="Times New Roman"/>
                <w:b/>
                <w:bCs/>
                <w:color w:val="000000"/>
                <w:sz w:val="20"/>
                <w:szCs w:val="20"/>
              </w:rPr>
              <w:t>Faller</w:t>
            </w:r>
          </w:p>
        </w:tc>
        <w:tc>
          <w:tcPr>
            <w:tcW w:w="1375" w:type="dxa"/>
            <w:tcBorders>
              <w:top w:val="nil"/>
              <w:left w:val="nil"/>
              <w:bottom w:val="nil"/>
              <w:right w:val="nil"/>
            </w:tcBorders>
            <w:shd w:val="clear" w:color="auto" w:fill="auto"/>
            <w:noWrap/>
            <w:vAlign w:val="center"/>
          </w:tcPr>
          <w:p w14:paraId="6024B9C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108.66</w:t>
            </w:r>
          </w:p>
        </w:tc>
        <w:tc>
          <w:tcPr>
            <w:tcW w:w="1505" w:type="dxa"/>
            <w:tcBorders>
              <w:top w:val="nil"/>
              <w:left w:val="nil"/>
              <w:bottom w:val="nil"/>
              <w:right w:val="nil"/>
            </w:tcBorders>
            <w:shd w:val="clear" w:color="auto" w:fill="auto"/>
            <w:noWrap/>
            <w:vAlign w:val="center"/>
          </w:tcPr>
          <w:p w14:paraId="7BF8DADD"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109.68</w:t>
            </w:r>
          </w:p>
        </w:tc>
        <w:tc>
          <w:tcPr>
            <w:tcW w:w="1440" w:type="dxa"/>
            <w:tcBorders>
              <w:top w:val="nil"/>
              <w:left w:val="nil"/>
              <w:bottom w:val="nil"/>
              <w:right w:val="nil"/>
            </w:tcBorders>
            <w:shd w:val="clear" w:color="auto" w:fill="auto"/>
            <w:noWrap/>
            <w:vAlign w:val="center"/>
          </w:tcPr>
          <w:p w14:paraId="14F157FC"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96.53</w:t>
            </w:r>
          </w:p>
        </w:tc>
        <w:tc>
          <w:tcPr>
            <w:tcW w:w="1440" w:type="dxa"/>
            <w:tcBorders>
              <w:top w:val="nil"/>
              <w:left w:val="nil"/>
              <w:bottom w:val="nil"/>
              <w:right w:val="nil"/>
            </w:tcBorders>
            <w:shd w:val="clear" w:color="auto" w:fill="auto"/>
            <w:noWrap/>
            <w:vAlign w:val="center"/>
          </w:tcPr>
          <w:p w14:paraId="09C9103A"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104.60</w:t>
            </w:r>
          </w:p>
        </w:tc>
        <w:tc>
          <w:tcPr>
            <w:tcW w:w="1440" w:type="dxa"/>
            <w:tcBorders>
              <w:top w:val="nil"/>
              <w:left w:val="nil"/>
              <w:bottom w:val="nil"/>
              <w:right w:val="nil"/>
            </w:tcBorders>
            <w:shd w:val="clear" w:color="auto" w:fill="auto"/>
            <w:noWrap/>
            <w:vAlign w:val="center"/>
          </w:tcPr>
          <w:p w14:paraId="018044F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102.74</w:t>
            </w:r>
          </w:p>
        </w:tc>
        <w:tc>
          <w:tcPr>
            <w:tcW w:w="1620" w:type="dxa"/>
            <w:tcBorders>
              <w:top w:val="nil"/>
              <w:left w:val="nil"/>
              <w:bottom w:val="nil"/>
              <w:right w:val="nil"/>
            </w:tcBorders>
            <w:shd w:val="clear" w:color="auto" w:fill="auto"/>
            <w:noWrap/>
            <w:vAlign w:val="center"/>
          </w:tcPr>
          <w:p w14:paraId="30E23436" w14:textId="77777777" w:rsidR="00F83197" w:rsidRPr="00F83197" w:rsidRDefault="00F83197" w:rsidP="00F83197">
            <w:pPr>
              <w:jc w:val="center"/>
              <w:rPr>
                <w:rFonts w:eastAsia="Times New Roman"/>
                <w:color w:val="000000"/>
                <w:sz w:val="20"/>
                <w:szCs w:val="20"/>
              </w:rPr>
            </w:pPr>
            <w:r w:rsidRPr="00F83197">
              <w:rPr>
                <w:rFonts w:eastAsia="Times New Roman"/>
                <w:color w:val="000000"/>
                <w:sz w:val="20"/>
                <w:szCs w:val="20"/>
              </w:rPr>
              <w:t>105.28</w:t>
            </w:r>
          </w:p>
        </w:tc>
        <w:tc>
          <w:tcPr>
            <w:tcW w:w="990" w:type="dxa"/>
            <w:tcBorders>
              <w:top w:val="nil"/>
              <w:left w:val="nil"/>
              <w:bottom w:val="nil"/>
              <w:right w:val="nil"/>
            </w:tcBorders>
            <w:shd w:val="clear" w:color="auto" w:fill="auto"/>
            <w:noWrap/>
            <w:vAlign w:val="center"/>
          </w:tcPr>
          <w:p w14:paraId="70F9C0D9" w14:textId="77777777" w:rsidR="00F83197" w:rsidRPr="00F83197" w:rsidRDefault="00F83197" w:rsidP="00F83197">
            <w:pPr>
              <w:jc w:val="center"/>
              <w:rPr>
                <w:rFonts w:eastAsia="Times New Roman"/>
                <w:b/>
                <w:bCs/>
                <w:i/>
                <w:iCs/>
                <w:sz w:val="20"/>
                <w:szCs w:val="20"/>
              </w:rPr>
            </w:pPr>
            <w:r w:rsidRPr="00F83197">
              <w:rPr>
                <w:rFonts w:eastAsia="Times New Roman"/>
                <w:b/>
                <w:bCs/>
                <w:i/>
                <w:iCs/>
                <w:sz w:val="20"/>
                <w:szCs w:val="20"/>
              </w:rPr>
              <w:t>129.00</w:t>
            </w:r>
          </w:p>
        </w:tc>
        <w:tc>
          <w:tcPr>
            <w:tcW w:w="900" w:type="dxa"/>
            <w:tcBorders>
              <w:top w:val="nil"/>
              <w:left w:val="nil"/>
              <w:bottom w:val="nil"/>
              <w:right w:val="nil"/>
            </w:tcBorders>
            <w:shd w:val="clear" w:color="auto" w:fill="auto"/>
            <w:noWrap/>
            <w:vAlign w:val="center"/>
          </w:tcPr>
          <w:p w14:paraId="38684A3E" w14:textId="77777777" w:rsidR="00F83197" w:rsidRPr="00F83197" w:rsidRDefault="00F83197" w:rsidP="00F83197">
            <w:pPr>
              <w:jc w:val="center"/>
              <w:rPr>
                <w:rFonts w:eastAsia="Times New Roman"/>
                <w:b/>
                <w:bCs/>
                <w:i/>
                <w:iCs/>
                <w:sz w:val="20"/>
                <w:szCs w:val="20"/>
              </w:rPr>
            </w:pPr>
            <w:r w:rsidRPr="00F83197">
              <w:rPr>
                <w:rFonts w:eastAsia="Times New Roman"/>
                <w:b/>
                <w:bCs/>
                <w:i/>
                <w:iCs/>
                <w:sz w:val="20"/>
                <w:szCs w:val="20"/>
              </w:rPr>
              <w:t>121.49</w:t>
            </w:r>
          </w:p>
        </w:tc>
      </w:tr>
    </w:tbl>
    <w:p w14:paraId="39837526" w14:textId="77777777" w:rsidR="00F83197" w:rsidRPr="00F83197" w:rsidRDefault="00F83197" w:rsidP="00FD4CBD">
      <w:pPr>
        <w:sectPr w:rsidR="00F83197" w:rsidRPr="00F83197">
          <w:pgSz w:w="15840" w:h="12240" w:orient="landscape"/>
          <w:pgMar w:top="2160" w:right="1440" w:bottom="1440" w:left="1440" w:header="720" w:footer="720" w:gutter="0"/>
          <w:cols w:space="720"/>
          <w:docGrid w:linePitch="360"/>
        </w:sectPr>
      </w:pPr>
    </w:p>
    <w:p w14:paraId="033201B5" w14:textId="77777777" w:rsidR="00377328" w:rsidRPr="004B03FC" w:rsidRDefault="00377328" w:rsidP="00377328">
      <w:pPr>
        <w:pStyle w:val="EndNoteBibliography"/>
        <w:spacing w:after="240"/>
      </w:pPr>
      <w:r>
        <w:rPr>
          <w:b/>
        </w:rPr>
        <w:t>BIBLIOGRAPHY</w:t>
      </w:r>
    </w:p>
    <w:p w14:paraId="30783A7F" w14:textId="77777777" w:rsidR="0025256B" w:rsidRPr="0025256B" w:rsidRDefault="002D569D" w:rsidP="0025256B">
      <w:pPr>
        <w:pStyle w:val="EndNoteBibliography"/>
        <w:spacing w:after="240"/>
        <w:rPr>
          <w:noProof/>
        </w:rPr>
      </w:pPr>
      <w:r>
        <w:fldChar w:fldCharType="begin"/>
      </w:r>
      <w:r w:rsidR="00377328">
        <w:instrText xml:space="preserve"> ADDIN EN.REFLIST </w:instrText>
      </w:r>
      <w:r>
        <w:fldChar w:fldCharType="separate"/>
      </w:r>
      <w:r w:rsidR="0025256B" w:rsidRPr="0025256B">
        <w:rPr>
          <w:noProof/>
        </w:rPr>
        <w:t xml:space="preserve">Abdi H, Valentin D, 2007. Multiple correspondence analysis. In. </w:t>
      </w:r>
      <w:r w:rsidR="0025256B" w:rsidRPr="0025256B">
        <w:rPr>
          <w:i/>
          <w:noProof/>
        </w:rPr>
        <w:t>Encyclopedia of measurement and statistics.</w:t>
      </w:r>
      <w:r w:rsidR="0025256B" w:rsidRPr="0025256B">
        <w:rPr>
          <w:noProof/>
        </w:rPr>
        <w:t xml:space="preserve"> Thousand Oaks, CA: Sage Publications, 651-7. </w:t>
      </w:r>
    </w:p>
    <w:p w14:paraId="0F68E765" w14:textId="77777777" w:rsidR="0025256B" w:rsidRPr="0025256B" w:rsidRDefault="0025256B" w:rsidP="0025256B">
      <w:pPr>
        <w:pStyle w:val="EndNoteBibliography"/>
        <w:spacing w:after="240"/>
        <w:rPr>
          <w:noProof/>
        </w:rPr>
      </w:pPr>
      <w:r w:rsidRPr="0025256B">
        <w:rPr>
          <w:noProof/>
        </w:rPr>
        <w:t xml:space="preserve">Aghaee-Sarbarzeh M, Kaviani R, Bihamta M-R, Mohammadi M, 2013. Identification of durum wheat (Triticum turgidum ssp. durumL.) germplasm from Iran, Italy, Argentina, and Bulgaria with resistance at the seedling stage to race Ug99 ofPuccinia graminis f. sp. tritici. </w:t>
      </w:r>
      <w:r w:rsidRPr="0025256B">
        <w:rPr>
          <w:i/>
          <w:noProof/>
        </w:rPr>
        <w:t>Canadian Journal of Plant Pathology</w:t>
      </w:r>
      <w:r w:rsidRPr="0025256B">
        <w:rPr>
          <w:noProof/>
        </w:rPr>
        <w:t xml:space="preserve"> </w:t>
      </w:r>
      <w:r w:rsidRPr="0025256B">
        <w:rPr>
          <w:b/>
          <w:noProof/>
        </w:rPr>
        <w:t>35</w:t>
      </w:r>
      <w:r w:rsidRPr="0025256B">
        <w:rPr>
          <w:noProof/>
        </w:rPr>
        <w:t>, 251-5.</w:t>
      </w:r>
    </w:p>
    <w:p w14:paraId="4681BC39" w14:textId="77777777" w:rsidR="0025256B" w:rsidRPr="0025256B" w:rsidRDefault="0025256B" w:rsidP="0025256B">
      <w:pPr>
        <w:pStyle w:val="EndNoteBibliography"/>
        <w:spacing w:after="240"/>
        <w:rPr>
          <w:noProof/>
        </w:rPr>
      </w:pPr>
      <w:r w:rsidRPr="0025256B">
        <w:rPr>
          <w:noProof/>
        </w:rPr>
        <w:t>Anderson JA, Linkert GL, Busch RH</w:t>
      </w:r>
      <w:r w:rsidRPr="0025256B">
        <w:rPr>
          <w:i/>
          <w:noProof/>
        </w:rPr>
        <w:t>, et al.</w:t>
      </w:r>
      <w:r w:rsidRPr="0025256B">
        <w:rPr>
          <w:noProof/>
        </w:rPr>
        <w:t xml:space="preserve">, 2009. Registration of ‘RB07’ Wheat. </w:t>
      </w:r>
      <w:r w:rsidRPr="0025256B">
        <w:rPr>
          <w:i/>
          <w:noProof/>
        </w:rPr>
        <w:t>Journal of Plant Registrations</w:t>
      </w:r>
      <w:r w:rsidRPr="0025256B">
        <w:rPr>
          <w:noProof/>
        </w:rPr>
        <w:t xml:space="preserve"> </w:t>
      </w:r>
      <w:r w:rsidRPr="0025256B">
        <w:rPr>
          <w:b/>
          <w:noProof/>
        </w:rPr>
        <w:t>3</w:t>
      </w:r>
      <w:r w:rsidRPr="0025256B">
        <w:rPr>
          <w:noProof/>
        </w:rPr>
        <w:t>, 175.</w:t>
      </w:r>
    </w:p>
    <w:p w14:paraId="7A1EA8D3" w14:textId="77777777" w:rsidR="0025256B" w:rsidRPr="0025256B" w:rsidRDefault="0025256B" w:rsidP="0025256B">
      <w:pPr>
        <w:pStyle w:val="EndNoteBibliography"/>
        <w:spacing w:after="240"/>
        <w:rPr>
          <w:noProof/>
        </w:rPr>
      </w:pPr>
      <w:r w:rsidRPr="0025256B">
        <w:rPr>
          <w:rFonts w:hint="eastAsia"/>
          <w:noProof/>
        </w:rPr>
        <w:t>Bains N, Mangat G, Singh K, Nanda G, 1998. A simple technique for the identification of embryo</w:t>
      </w:r>
      <w:r w:rsidRPr="0025256B">
        <w:rPr>
          <w:rFonts w:hint="eastAsia"/>
          <w:noProof/>
        </w:rPr>
        <w:t>‐</w:t>
      </w:r>
      <w:r w:rsidRPr="0025256B">
        <w:rPr>
          <w:rFonts w:hint="eastAsia"/>
          <w:noProof/>
        </w:rPr>
        <w:t>carrying seeds from wheat</w:t>
      </w:r>
      <w:r w:rsidRPr="0025256B">
        <w:rPr>
          <w:rFonts w:hint="eastAsia"/>
          <w:noProof/>
        </w:rPr>
        <w:t>×</w:t>
      </w:r>
      <w:r w:rsidRPr="0025256B">
        <w:rPr>
          <w:rFonts w:hint="eastAsia"/>
          <w:noProof/>
        </w:rPr>
        <w:t xml:space="preserve"> maize crosses prior to dissection. </w:t>
      </w:r>
      <w:r w:rsidRPr="0025256B">
        <w:rPr>
          <w:rFonts w:hint="eastAsia"/>
          <w:i/>
          <w:noProof/>
        </w:rPr>
        <w:t>Plant Breeding</w:t>
      </w:r>
      <w:r w:rsidRPr="0025256B">
        <w:rPr>
          <w:rFonts w:hint="eastAsia"/>
          <w:noProof/>
        </w:rPr>
        <w:t xml:space="preserve"> </w:t>
      </w:r>
      <w:r w:rsidRPr="0025256B">
        <w:rPr>
          <w:rFonts w:hint="eastAsia"/>
          <w:b/>
          <w:noProof/>
        </w:rPr>
        <w:t>117</w:t>
      </w:r>
      <w:r w:rsidRPr="0025256B">
        <w:rPr>
          <w:rFonts w:hint="eastAsia"/>
          <w:noProof/>
        </w:rPr>
        <w:t>, 191-</w:t>
      </w:r>
      <w:r w:rsidRPr="0025256B">
        <w:rPr>
          <w:noProof/>
        </w:rPr>
        <w:t>2.</w:t>
      </w:r>
    </w:p>
    <w:p w14:paraId="053FA9DB" w14:textId="77777777" w:rsidR="0025256B" w:rsidRPr="0025256B" w:rsidRDefault="0025256B" w:rsidP="0025256B">
      <w:pPr>
        <w:pStyle w:val="EndNoteBibliography"/>
        <w:spacing w:after="240"/>
        <w:rPr>
          <w:noProof/>
        </w:rPr>
      </w:pPr>
      <w:r w:rsidRPr="0025256B">
        <w:rPr>
          <w:noProof/>
        </w:rPr>
        <w:t xml:space="preserve">Banks P, Xu S, Wang R-C, Larkin P, 1993. Varying chromosome composition of 56-chromosome wheat× Thinopyrum intermedium partial amphiploids. </w:t>
      </w:r>
      <w:r w:rsidRPr="0025256B">
        <w:rPr>
          <w:i/>
          <w:noProof/>
        </w:rPr>
        <w:t>Genome</w:t>
      </w:r>
      <w:r w:rsidRPr="0025256B">
        <w:rPr>
          <w:noProof/>
        </w:rPr>
        <w:t xml:space="preserve"> </w:t>
      </w:r>
      <w:r w:rsidRPr="0025256B">
        <w:rPr>
          <w:b/>
          <w:noProof/>
        </w:rPr>
        <w:t>36</w:t>
      </w:r>
      <w:r w:rsidRPr="0025256B">
        <w:rPr>
          <w:noProof/>
        </w:rPr>
        <w:t>, 207-15.</w:t>
      </w:r>
    </w:p>
    <w:p w14:paraId="7663EC21" w14:textId="77777777" w:rsidR="0025256B" w:rsidRPr="0025256B" w:rsidRDefault="0025256B" w:rsidP="0025256B">
      <w:pPr>
        <w:pStyle w:val="EndNoteBibliography"/>
        <w:spacing w:after="240"/>
        <w:rPr>
          <w:noProof/>
        </w:rPr>
      </w:pPr>
      <w:r w:rsidRPr="0025256B">
        <w:rPr>
          <w:noProof/>
        </w:rPr>
        <w:t>Barclay IR, 1975. High-Frequencies of Haploid Production in Wheat (</w:t>
      </w:r>
      <w:r w:rsidRPr="0025256B">
        <w:rPr>
          <w:i/>
          <w:noProof/>
        </w:rPr>
        <w:t>Triticum aestivum</w:t>
      </w:r>
      <w:r w:rsidRPr="0025256B">
        <w:rPr>
          <w:noProof/>
        </w:rPr>
        <w:t xml:space="preserve">) by Chromosome Elimination. </w:t>
      </w:r>
      <w:r w:rsidRPr="0025256B">
        <w:rPr>
          <w:i/>
          <w:noProof/>
        </w:rPr>
        <w:t>Nature</w:t>
      </w:r>
      <w:r w:rsidRPr="0025256B">
        <w:rPr>
          <w:noProof/>
        </w:rPr>
        <w:t xml:space="preserve"> </w:t>
      </w:r>
      <w:r w:rsidRPr="0025256B">
        <w:rPr>
          <w:b/>
          <w:noProof/>
        </w:rPr>
        <w:t>256</w:t>
      </w:r>
      <w:r w:rsidRPr="0025256B">
        <w:rPr>
          <w:noProof/>
        </w:rPr>
        <w:t>, 410-1.</w:t>
      </w:r>
    </w:p>
    <w:p w14:paraId="7266A951" w14:textId="77777777" w:rsidR="0025256B" w:rsidRPr="0025256B" w:rsidRDefault="0025256B" w:rsidP="0025256B">
      <w:pPr>
        <w:pStyle w:val="EndNoteBibliography"/>
        <w:spacing w:after="240"/>
        <w:rPr>
          <w:noProof/>
        </w:rPr>
      </w:pPr>
      <w:r w:rsidRPr="0025256B">
        <w:rPr>
          <w:noProof/>
        </w:rPr>
        <w:t xml:space="preserve">Bennett MD, Finch RA, Barclay IR, 1976. Time Rate and Mechanism of Chromosome Elimination in </w:t>
      </w:r>
      <w:r w:rsidRPr="0025256B">
        <w:rPr>
          <w:i/>
          <w:noProof/>
        </w:rPr>
        <w:t>Hordeum</w:t>
      </w:r>
      <w:r w:rsidRPr="0025256B">
        <w:rPr>
          <w:noProof/>
        </w:rPr>
        <w:t xml:space="preserve"> Hybrids. </w:t>
      </w:r>
      <w:r w:rsidRPr="0025256B">
        <w:rPr>
          <w:i/>
          <w:noProof/>
        </w:rPr>
        <w:t>Chromosoma</w:t>
      </w:r>
      <w:r w:rsidRPr="0025256B">
        <w:rPr>
          <w:noProof/>
        </w:rPr>
        <w:t xml:space="preserve"> </w:t>
      </w:r>
      <w:r w:rsidRPr="0025256B">
        <w:rPr>
          <w:b/>
          <w:noProof/>
        </w:rPr>
        <w:t>54</w:t>
      </w:r>
      <w:r w:rsidRPr="0025256B">
        <w:rPr>
          <w:noProof/>
        </w:rPr>
        <w:t>, 175-200.</w:t>
      </w:r>
    </w:p>
    <w:p w14:paraId="677A8807" w14:textId="77777777" w:rsidR="0025256B" w:rsidRPr="0025256B" w:rsidRDefault="0025256B" w:rsidP="0025256B">
      <w:pPr>
        <w:pStyle w:val="EndNoteBibliography"/>
        <w:spacing w:after="240"/>
        <w:rPr>
          <w:noProof/>
        </w:rPr>
      </w:pPr>
      <w:r w:rsidRPr="0025256B">
        <w:rPr>
          <w:noProof/>
        </w:rPr>
        <w:t xml:space="preserve">Biesaga-Kościelniak J, Marcińska I, Wędzony M, Kościelniak J, 2003. Effect of zearalenone treatment on the production of wheat haploids via the maize pollination system. </w:t>
      </w:r>
      <w:r w:rsidRPr="0025256B">
        <w:rPr>
          <w:i/>
          <w:noProof/>
        </w:rPr>
        <w:t>Plant Cell Reports</w:t>
      </w:r>
      <w:r w:rsidRPr="0025256B">
        <w:rPr>
          <w:noProof/>
        </w:rPr>
        <w:t xml:space="preserve"> </w:t>
      </w:r>
      <w:r w:rsidRPr="0025256B">
        <w:rPr>
          <w:b/>
          <w:noProof/>
        </w:rPr>
        <w:t>21</w:t>
      </w:r>
      <w:r w:rsidRPr="0025256B">
        <w:rPr>
          <w:noProof/>
        </w:rPr>
        <w:t>, 1035-9.</w:t>
      </w:r>
    </w:p>
    <w:p w14:paraId="62C15B45" w14:textId="77777777" w:rsidR="0025256B" w:rsidRPr="0025256B" w:rsidRDefault="0025256B" w:rsidP="0025256B">
      <w:pPr>
        <w:pStyle w:val="EndNoteBibliography"/>
        <w:spacing w:after="240"/>
        <w:rPr>
          <w:noProof/>
        </w:rPr>
      </w:pPr>
      <w:r w:rsidRPr="0025256B">
        <w:rPr>
          <w:noProof/>
        </w:rPr>
        <w:t xml:space="preserve">Blakeslee AF, Avery AG, 1937. Methods of inducing doubling of chromosmes in plants: By Treatment With Colchicine. </w:t>
      </w:r>
      <w:r w:rsidRPr="0025256B">
        <w:rPr>
          <w:i/>
          <w:noProof/>
        </w:rPr>
        <w:t>Journal of Heredity</w:t>
      </w:r>
      <w:r w:rsidRPr="0025256B">
        <w:rPr>
          <w:noProof/>
        </w:rPr>
        <w:t xml:space="preserve"> </w:t>
      </w:r>
      <w:r w:rsidRPr="0025256B">
        <w:rPr>
          <w:b/>
          <w:noProof/>
        </w:rPr>
        <w:t>28</w:t>
      </w:r>
      <w:r w:rsidRPr="0025256B">
        <w:rPr>
          <w:noProof/>
        </w:rPr>
        <w:t>, 393-411.</w:t>
      </w:r>
    </w:p>
    <w:p w14:paraId="2ED74108" w14:textId="77777777" w:rsidR="0025256B" w:rsidRPr="0025256B" w:rsidRDefault="0025256B" w:rsidP="0025256B">
      <w:pPr>
        <w:pStyle w:val="EndNoteBibliography"/>
        <w:spacing w:after="240"/>
        <w:rPr>
          <w:noProof/>
        </w:rPr>
      </w:pPr>
      <w:r w:rsidRPr="0025256B">
        <w:rPr>
          <w:noProof/>
        </w:rPr>
        <w:t xml:space="preserve">Blakeslee AF, Belling J, Farnham ME, Bergner AD, 1922. A haploind mutant in the jimson weed, </w:t>
      </w:r>
      <w:r w:rsidRPr="0025256B">
        <w:rPr>
          <w:i/>
          <w:noProof/>
        </w:rPr>
        <w:t>Datura stramonium</w:t>
      </w:r>
      <w:r w:rsidRPr="0025256B">
        <w:rPr>
          <w:noProof/>
        </w:rPr>
        <w:t xml:space="preserve">. </w:t>
      </w:r>
      <w:r w:rsidRPr="0025256B">
        <w:rPr>
          <w:i/>
          <w:noProof/>
        </w:rPr>
        <w:t>Science</w:t>
      </w:r>
      <w:r w:rsidRPr="0025256B">
        <w:rPr>
          <w:noProof/>
        </w:rPr>
        <w:t xml:space="preserve"> </w:t>
      </w:r>
      <w:r w:rsidRPr="0025256B">
        <w:rPr>
          <w:b/>
          <w:noProof/>
        </w:rPr>
        <w:t>55</w:t>
      </w:r>
      <w:r w:rsidRPr="0025256B">
        <w:rPr>
          <w:noProof/>
        </w:rPr>
        <w:t>, 646-7.</w:t>
      </w:r>
    </w:p>
    <w:p w14:paraId="12E69704" w14:textId="77777777" w:rsidR="0025256B" w:rsidRPr="0025256B" w:rsidRDefault="0025256B" w:rsidP="0025256B">
      <w:pPr>
        <w:pStyle w:val="EndNoteBibliography"/>
        <w:rPr>
          <w:noProof/>
        </w:rPr>
      </w:pPr>
      <w:r w:rsidRPr="0025256B">
        <w:rPr>
          <w:noProof/>
        </w:rPr>
        <w:t xml:space="preserve">Broman KW, Karl WB, 2009. </w:t>
      </w:r>
      <w:r w:rsidRPr="0025256B">
        <w:rPr>
          <w:i/>
          <w:noProof/>
        </w:rPr>
        <w:t>A guide to QTL mapping with R/qtl</w:t>
      </w:r>
      <w:r w:rsidRPr="0025256B">
        <w:rPr>
          <w:noProof/>
        </w:rPr>
        <w:t>. New York</w:t>
      </w:r>
    </w:p>
    <w:p w14:paraId="333C3664" w14:textId="77777777" w:rsidR="0025256B" w:rsidRPr="0025256B" w:rsidRDefault="0025256B" w:rsidP="0025256B">
      <w:pPr>
        <w:pStyle w:val="EndNoteBibliography"/>
        <w:rPr>
          <w:noProof/>
        </w:rPr>
      </w:pPr>
      <w:r w:rsidRPr="0025256B">
        <w:rPr>
          <w:noProof/>
        </w:rPr>
        <w:t>London: New York</w:t>
      </w:r>
    </w:p>
    <w:p w14:paraId="27FF6E2D" w14:textId="77777777" w:rsidR="0025256B" w:rsidRPr="0025256B" w:rsidRDefault="0025256B" w:rsidP="0025256B">
      <w:pPr>
        <w:pStyle w:val="EndNoteBibliography"/>
        <w:spacing w:after="240"/>
        <w:rPr>
          <w:noProof/>
        </w:rPr>
      </w:pPr>
      <w:r w:rsidRPr="0025256B">
        <w:rPr>
          <w:noProof/>
        </w:rPr>
        <w:t>London : Springer.</w:t>
      </w:r>
    </w:p>
    <w:p w14:paraId="0D3271A4" w14:textId="77777777" w:rsidR="0025256B" w:rsidRPr="0025256B" w:rsidRDefault="0025256B" w:rsidP="0025256B">
      <w:pPr>
        <w:pStyle w:val="EndNoteBibliography"/>
        <w:spacing w:after="240"/>
        <w:rPr>
          <w:noProof/>
        </w:rPr>
      </w:pPr>
      <w:r w:rsidRPr="0025256B">
        <w:rPr>
          <w:noProof/>
        </w:rPr>
        <w:t>Chase S, 1969. Monoploids and monoploid-derivatives of maize (</w:t>
      </w:r>
      <w:r w:rsidRPr="0025256B">
        <w:rPr>
          <w:i/>
          <w:noProof/>
        </w:rPr>
        <w:t>Zea mays</w:t>
      </w:r>
      <w:r w:rsidRPr="0025256B">
        <w:rPr>
          <w:noProof/>
        </w:rPr>
        <w:t xml:space="preserve"> L.). </w:t>
      </w:r>
      <w:r w:rsidRPr="0025256B">
        <w:rPr>
          <w:i/>
          <w:noProof/>
        </w:rPr>
        <w:t>The Botanical Review</w:t>
      </w:r>
      <w:r w:rsidRPr="0025256B">
        <w:rPr>
          <w:noProof/>
        </w:rPr>
        <w:t xml:space="preserve"> </w:t>
      </w:r>
      <w:r w:rsidRPr="0025256B">
        <w:rPr>
          <w:b/>
          <w:noProof/>
        </w:rPr>
        <w:t>35</w:t>
      </w:r>
      <w:r w:rsidRPr="0025256B">
        <w:rPr>
          <w:noProof/>
        </w:rPr>
        <w:t>, 117-68.</w:t>
      </w:r>
    </w:p>
    <w:p w14:paraId="633E6A61" w14:textId="77777777" w:rsidR="0025256B" w:rsidRPr="0025256B" w:rsidRDefault="0025256B" w:rsidP="0025256B">
      <w:pPr>
        <w:pStyle w:val="EndNoteBibliography"/>
        <w:spacing w:after="240"/>
        <w:rPr>
          <w:noProof/>
        </w:rPr>
      </w:pPr>
      <w:r w:rsidRPr="0025256B">
        <w:rPr>
          <w:noProof/>
        </w:rPr>
        <w:t xml:space="preserve">Chen Q, Conner RL, Laroche A, Thomas JB, 1998. Genome analysis of Thinopyrum intermedium and Thinopyrum ponticum using genomic in situ hybridization. </w:t>
      </w:r>
      <w:r w:rsidRPr="0025256B">
        <w:rPr>
          <w:i/>
          <w:noProof/>
        </w:rPr>
        <w:t>Genome</w:t>
      </w:r>
      <w:r w:rsidRPr="0025256B">
        <w:rPr>
          <w:noProof/>
        </w:rPr>
        <w:t xml:space="preserve"> </w:t>
      </w:r>
      <w:r w:rsidRPr="0025256B">
        <w:rPr>
          <w:b/>
          <w:noProof/>
        </w:rPr>
        <w:t>41</w:t>
      </w:r>
      <w:r w:rsidRPr="0025256B">
        <w:rPr>
          <w:noProof/>
        </w:rPr>
        <w:t>, 580-6.</w:t>
      </w:r>
    </w:p>
    <w:p w14:paraId="6C840837" w14:textId="77777777" w:rsidR="0025256B" w:rsidRPr="0025256B" w:rsidRDefault="0025256B" w:rsidP="0025256B">
      <w:pPr>
        <w:pStyle w:val="EndNoteBibliography"/>
        <w:spacing w:after="240"/>
        <w:rPr>
          <w:noProof/>
        </w:rPr>
      </w:pPr>
      <w:r w:rsidRPr="0025256B">
        <w:rPr>
          <w:noProof/>
        </w:rPr>
        <w:t xml:space="preserve">Cherkaoui S, Lamsaouri O, Chlyah A, Chlyah H, 2000. Durum wheat x maize crosses for haploid wheat production: Influence of parental genotypes and various experimental factors. </w:t>
      </w:r>
      <w:r w:rsidRPr="0025256B">
        <w:rPr>
          <w:i/>
          <w:noProof/>
        </w:rPr>
        <w:t>Plant Breeding</w:t>
      </w:r>
      <w:r w:rsidRPr="0025256B">
        <w:rPr>
          <w:noProof/>
        </w:rPr>
        <w:t xml:space="preserve"> </w:t>
      </w:r>
      <w:r w:rsidRPr="0025256B">
        <w:rPr>
          <w:b/>
          <w:noProof/>
        </w:rPr>
        <w:t>119</w:t>
      </w:r>
      <w:r w:rsidRPr="0025256B">
        <w:rPr>
          <w:noProof/>
        </w:rPr>
        <w:t>, 31-6.</w:t>
      </w:r>
    </w:p>
    <w:p w14:paraId="203C2549" w14:textId="77777777" w:rsidR="0025256B" w:rsidRPr="0025256B" w:rsidRDefault="0025256B" w:rsidP="0025256B">
      <w:pPr>
        <w:pStyle w:val="EndNoteBibliography"/>
        <w:spacing w:after="240"/>
        <w:rPr>
          <w:noProof/>
        </w:rPr>
      </w:pPr>
      <w:r w:rsidRPr="0025256B">
        <w:rPr>
          <w:noProof/>
        </w:rPr>
        <w:t xml:space="preserve">Clausen RE, Mann MC, 1924. Inheritance in </w:t>
      </w:r>
      <w:r w:rsidRPr="0025256B">
        <w:rPr>
          <w:i/>
          <w:noProof/>
        </w:rPr>
        <w:t>Nicotiana tabacum.</w:t>
      </w:r>
      <w:r w:rsidRPr="0025256B">
        <w:rPr>
          <w:noProof/>
        </w:rPr>
        <w:t xml:space="preserve"> V. The Occurrence of Haploid Plants in Interspecific Progenies. </w:t>
      </w:r>
      <w:r w:rsidRPr="0025256B">
        <w:rPr>
          <w:i/>
          <w:noProof/>
        </w:rPr>
        <w:t>Proc Natl Acad Sci U S A</w:t>
      </w:r>
      <w:r w:rsidRPr="0025256B">
        <w:rPr>
          <w:noProof/>
        </w:rPr>
        <w:t xml:space="preserve"> </w:t>
      </w:r>
      <w:r w:rsidRPr="0025256B">
        <w:rPr>
          <w:b/>
          <w:noProof/>
        </w:rPr>
        <w:t>10</w:t>
      </w:r>
      <w:r w:rsidRPr="0025256B">
        <w:rPr>
          <w:noProof/>
        </w:rPr>
        <w:t>, 121-4.</w:t>
      </w:r>
    </w:p>
    <w:p w14:paraId="3E6F2C60" w14:textId="77777777" w:rsidR="0025256B" w:rsidRPr="0025256B" w:rsidRDefault="0025256B" w:rsidP="0025256B">
      <w:pPr>
        <w:pStyle w:val="EndNoteBibliography"/>
        <w:spacing w:after="240"/>
        <w:rPr>
          <w:noProof/>
        </w:rPr>
      </w:pPr>
      <w:r w:rsidRPr="0025256B">
        <w:rPr>
          <w:noProof/>
        </w:rPr>
        <w:t xml:space="preserve">Cox CM, Murray TD, Jones SS, 2002. Perennial wheat germ plasm lines resistant to eyespot, Cephalosporium stripe, and Wheat Streak Mosaic. </w:t>
      </w:r>
      <w:r w:rsidRPr="0025256B">
        <w:rPr>
          <w:i/>
          <w:noProof/>
        </w:rPr>
        <w:t>Plant Disease</w:t>
      </w:r>
      <w:r w:rsidRPr="0025256B">
        <w:rPr>
          <w:noProof/>
        </w:rPr>
        <w:t xml:space="preserve"> </w:t>
      </w:r>
      <w:r w:rsidRPr="0025256B">
        <w:rPr>
          <w:b/>
          <w:noProof/>
        </w:rPr>
        <w:t>86</w:t>
      </w:r>
      <w:r w:rsidRPr="0025256B">
        <w:rPr>
          <w:noProof/>
        </w:rPr>
        <w:t>, 1043-8.</w:t>
      </w:r>
    </w:p>
    <w:p w14:paraId="4A0623F5" w14:textId="77777777" w:rsidR="0025256B" w:rsidRPr="0025256B" w:rsidRDefault="0025256B" w:rsidP="0025256B">
      <w:pPr>
        <w:pStyle w:val="EndNoteBibliography"/>
        <w:spacing w:after="240"/>
        <w:rPr>
          <w:noProof/>
        </w:rPr>
      </w:pPr>
      <w:r w:rsidRPr="0025256B">
        <w:rPr>
          <w:noProof/>
        </w:rPr>
        <w:t xml:space="preserve">Danilova TV, Friebe B, Gill BS, 2014. Development of a wheat single gene FISH map for analyzing homoeologous relationship and chromosomal rearrangements within the Triticeae. </w:t>
      </w:r>
      <w:r w:rsidRPr="0025256B">
        <w:rPr>
          <w:i/>
          <w:noProof/>
        </w:rPr>
        <w:t>Theor Appl Genet</w:t>
      </w:r>
      <w:r w:rsidRPr="0025256B">
        <w:rPr>
          <w:noProof/>
        </w:rPr>
        <w:t xml:space="preserve"> </w:t>
      </w:r>
      <w:r w:rsidRPr="0025256B">
        <w:rPr>
          <w:b/>
          <w:noProof/>
        </w:rPr>
        <w:t>127</w:t>
      </w:r>
      <w:r w:rsidRPr="0025256B">
        <w:rPr>
          <w:noProof/>
        </w:rPr>
        <w:t>, 715-30.</w:t>
      </w:r>
    </w:p>
    <w:p w14:paraId="689E59F9" w14:textId="77777777" w:rsidR="0025256B" w:rsidRPr="0025256B" w:rsidRDefault="0025256B" w:rsidP="0025256B">
      <w:pPr>
        <w:pStyle w:val="EndNoteBibliography"/>
        <w:spacing w:after="240"/>
        <w:rPr>
          <w:noProof/>
        </w:rPr>
      </w:pPr>
      <w:r w:rsidRPr="0025256B">
        <w:rPr>
          <w:noProof/>
        </w:rPr>
        <w:t xml:space="preserve">Dennis ES, Gerlach WL, Peacock WJ, 1980. Identical polypyrimidine-polypurine satellite DNAs in wheat and barley. </w:t>
      </w:r>
      <w:r w:rsidRPr="0025256B">
        <w:rPr>
          <w:i/>
          <w:noProof/>
        </w:rPr>
        <w:t>Heredity</w:t>
      </w:r>
      <w:r w:rsidRPr="0025256B">
        <w:rPr>
          <w:noProof/>
        </w:rPr>
        <w:t xml:space="preserve"> </w:t>
      </w:r>
      <w:r w:rsidRPr="0025256B">
        <w:rPr>
          <w:b/>
          <w:noProof/>
        </w:rPr>
        <w:t>44</w:t>
      </w:r>
      <w:r w:rsidRPr="0025256B">
        <w:rPr>
          <w:noProof/>
        </w:rPr>
        <w:t>, 349-&amp;.</w:t>
      </w:r>
    </w:p>
    <w:p w14:paraId="1DEE9BD9" w14:textId="77777777" w:rsidR="0025256B" w:rsidRPr="0025256B" w:rsidRDefault="0025256B" w:rsidP="0025256B">
      <w:pPr>
        <w:pStyle w:val="EndNoteBibliography"/>
        <w:spacing w:after="240"/>
        <w:rPr>
          <w:noProof/>
        </w:rPr>
      </w:pPr>
      <w:r w:rsidRPr="0025256B">
        <w:rPr>
          <w:noProof/>
        </w:rPr>
        <w:t xml:space="preserve">Devaux P, 2003. The Hordeum bulbosum (L.) method. In. </w:t>
      </w:r>
      <w:r w:rsidRPr="0025256B">
        <w:rPr>
          <w:i/>
          <w:noProof/>
        </w:rPr>
        <w:t>Doubled Haploid Production in Crop Plants.</w:t>
      </w:r>
      <w:r w:rsidRPr="0025256B">
        <w:rPr>
          <w:noProof/>
        </w:rPr>
        <w:t xml:space="preserve"> Springer, 15-9. </w:t>
      </w:r>
    </w:p>
    <w:p w14:paraId="65DD8702" w14:textId="77777777" w:rsidR="0025256B" w:rsidRPr="0025256B" w:rsidRDefault="0025256B" w:rsidP="0025256B">
      <w:pPr>
        <w:pStyle w:val="EndNoteBibliography"/>
        <w:spacing w:after="240"/>
        <w:rPr>
          <w:noProof/>
        </w:rPr>
      </w:pPr>
      <w:r w:rsidRPr="0025256B">
        <w:rPr>
          <w:noProof/>
        </w:rPr>
        <w:t>Druka A, Kudrna D, Han F</w:t>
      </w:r>
      <w:r w:rsidRPr="0025256B">
        <w:rPr>
          <w:i/>
          <w:noProof/>
        </w:rPr>
        <w:t>, et al.</w:t>
      </w:r>
      <w:r w:rsidRPr="0025256B">
        <w:rPr>
          <w:noProof/>
        </w:rPr>
        <w:t xml:space="preserve">, 2000. Physical mapping of the barley stem rust resistance gene rpg4. </w:t>
      </w:r>
      <w:r w:rsidRPr="0025256B">
        <w:rPr>
          <w:i/>
          <w:noProof/>
        </w:rPr>
        <w:t>Molecular and General Genetics MGG</w:t>
      </w:r>
      <w:r w:rsidRPr="0025256B">
        <w:rPr>
          <w:noProof/>
        </w:rPr>
        <w:t xml:space="preserve"> </w:t>
      </w:r>
      <w:r w:rsidRPr="0025256B">
        <w:rPr>
          <w:b/>
          <w:noProof/>
        </w:rPr>
        <w:t>264</w:t>
      </w:r>
      <w:r w:rsidRPr="0025256B">
        <w:rPr>
          <w:noProof/>
        </w:rPr>
        <w:t>, 283-90.</w:t>
      </w:r>
    </w:p>
    <w:p w14:paraId="7E9133E3" w14:textId="77777777" w:rsidR="0025256B" w:rsidRPr="0025256B" w:rsidRDefault="0025256B" w:rsidP="0025256B">
      <w:pPr>
        <w:pStyle w:val="EndNoteBibliography"/>
        <w:spacing w:after="240"/>
        <w:rPr>
          <w:noProof/>
        </w:rPr>
      </w:pPr>
      <w:r w:rsidRPr="0025256B">
        <w:rPr>
          <w:noProof/>
        </w:rPr>
        <w:t>Dundas IS, Anugrahwati DR, Verlin DC</w:t>
      </w:r>
      <w:r w:rsidRPr="0025256B">
        <w:rPr>
          <w:i/>
          <w:noProof/>
        </w:rPr>
        <w:t>, et al.</w:t>
      </w:r>
      <w:r w:rsidRPr="0025256B">
        <w:rPr>
          <w:noProof/>
        </w:rPr>
        <w:t xml:space="preserve">, 2007. New sources of rust resistance from alien species: meliorating linked defects and discovery. </w:t>
      </w:r>
      <w:r w:rsidRPr="0025256B">
        <w:rPr>
          <w:i/>
          <w:noProof/>
        </w:rPr>
        <w:t>Australian Journal of Agricultural Research</w:t>
      </w:r>
      <w:r w:rsidRPr="0025256B">
        <w:rPr>
          <w:noProof/>
        </w:rPr>
        <w:t xml:space="preserve"> </w:t>
      </w:r>
      <w:r w:rsidRPr="0025256B">
        <w:rPr>
          <w:b/>
          <w:noProof/>
        </w:rPr>
        <w:t>58</w:t>
      </w:r>
      <w:r w:rsidRPr="0025256B">
        <w:rPr>
          <w:noProof/>
        </w:rPr>
        <w:t>, 545.</w:t>
      </w:r>
    </w:p>
    <w:p w14:paraId="23807557" w14:textId="77777777" w:rsidR="0025256B" w:rsidRPr="0025256B" w:rsidRDefault="0025256B" w:rsidP="0025256B">
      <w:pPr>
        <w:pStyle w:val="EndNoteBibliography"/>
        <w:spacing w:after="240"/>
        <w:rPr>
          <w:noProof/>
        </w:rPr>
      </w:pPr>
      <w:r w:rsidRPr="0025256B">
        <w:rPr>
          <w:noProof/>
        </w:rPr>
        <w:t xml:space="preserve">Durnam D, Gelinas R, Myerson D, 1985. Detection of species specific chromosomes in somatic cell hybrids. </w:t>
      </w:r>
      <w:r w:rsidRPr="0025256B">
        <w:rPr>
          <w:i/>
          <w:noProof/>
        </w:rPr>
        <w:t>Somatic Cell and Molecular Genetics</w:t>
      </w:r>
      <w:r w:rsidRPr="0025256B">
        <w:rPr>
          <w:noProof/>
        </w:rPr>
        <w:t xml:space="preserve"> </w:t>
      </w:r>
      <w:r w:rsidRPr="0025256B">
        <w:rPr>
          <w:b/>
          <w:noProof/>
        </w:rPr>
        <w:t>11</w:t>
      </w:r>
      <w:r w:rsidRPr="0025256B">
        <w:rPr>
          <w:noProof/>
        </w:rPr>
        <w:t>, 571-7.</w:t>
      </w:r>
    </w:p>
    <w:p w14:paraId="12225769" w14:textId="77777777" w:rsidR="0025256B" w:rsidRPr="0025256B" w:rsidRDefault="0025256B" w:rsidP="0025256B">
      <w:pPr>
        <w:pStyle w:val="EndNoteBibliography"/>
        <w:spacing w:after="240"/>
        <w:rPr>
          <w:noProof/>
        </w:rPr>
      </w:pPr>
      <w:r w:rsidRPr="0025256B">
        <w:rPr>
          <w:noProof/>
        </w:rPr>
        <w:t xml:space="preserve">Edwards K, Johnstone C, Thompson C, 1991. A simple and rapid method for the preparation of plant genomic DNA for PCR analysis. </w:t>
      </w:r>
      <w:r w:rsidRPr="0025256B">
        <w:rPr>
          <w:i/>
          <w:noProof/>
        </w:rPr>
        <w:t>Nucleic acids research</w:t>
      </w:r>
      <w:r w:rsidRPr="0025256B">
        <w:rPr>
          <w:noProof/>
        </w:rPr>
        <w:t xml:space="preserve"> </w:t>
      </w:r>
      <w:r w:rsidRPr="0025256B">
        <w:rPr>
          <w:b/>
          <w:noProof/>
        </w:rPr>
        <w:t>19</w:t>
      </w:r>
      <w:r w:rsidRPr="0025256B">
        <w:rPr>
          <w:noProof/>
        </w:rPr>
        <w:t>, 1349.</w:t>
      </w:r>
    </w:p>
    <w:p w14:paraId="4A801197" w14:textId="77777777" w:rsidR="0025256B" w:rsidRPr="0025256B" w:rsidRDefault="0025256B" w:rsidP="0025256B">
      <w:pPr>
        <w:pStyle w:val="EndNoteBibliography"/>
        <w:spacing w:after="240"/>
        <w:rPr>
          <w:noProof/>
        </w:rPr>
      </w:pPr>
      <w:r w:rsidRPr="0025256B">
        <w:rPr>
          <w:noProof/>
        </w:rPr>
        <w:t xml:space="preserve">Ellis M, Spielmeyer W, Gale K, Rebetzke G, Richards R, 2002. "Perfect" markers for the Rht-B1b and Rht-D1b dwarfing genes in wheat. </w:t>
      </w:r>
      <w:r w:rsidRPr="0025256B">
        <w:rPr>
          <w:i/>
          <w:noProof/>
        </w:rPr>
        <w:t>Theoretical and Applied Genetics</w:t>
      </w:r>
      <w:r w:rsidRPr="0025256B">
        <w:rPr>
          <w:noProof/>
        </w:rPr>
        <w:t xml:space="preserve"> </w:t>
      </w:r>
      <w:r w:rsidRPr="0025256B">
        <w:rPr>
          <w:b/>
          <w:noProof/>
        </w:rPr>
        <w:t>105</w:t>
      </w:r>
      <w:r w:rsidRPr="0025256B">
        <w:rPr>
          <w:noProof/>
        </w:rPr>
        <w:t>, 1038-42.</w:t>
      </w:r>
    </w:p>
    <w:p w14:paraId="2E2F9B68" w14:textId="77777777" w:rsidR="0025256B" w:rsidRPr="0025256B" w:rsidRDefault="0025256B" w:rsidP="0025256B">
      <w:pPr>
        <w:pStyle w:val="EndNoteBibliography"/>
        <w:spacing w:after="240"/>
        <w:rPr>
          <w:noProof/>
        </w:rPr>
      </w:pPr>
      <w:r w:rsidRPr="0025256B">
        <w:rPr>
          <w:noProof/>
        </w:rPr>
        <w:t>Endresen DTF, Street K, Mackay M</w:t>
      </w:r>
      <w:r w:rsidRPr="0025256B">
        <w:rPr>
          <w:i/>
          <w:noProof/>
        </w:rPr>
        <w:t>, et al.</w:t>
      </w:r>
      <w:r w:rsidRPr="0025256B">
        <w:rPr>
          <w:noProof/>
        </w:rPr>
        <w:t xml:space="preserve">, 2012. Sources of Resistance to Stem Rust (Ug99) in Bread Wheat and Durum Wheat Identified Using Focused Identification of Germplasm Strategy. </w:t>
      </w:r>
      <w:r w:rsidRPr="0025256B">
        <w:rPr>
          <w:i/>
          <w:noProof/>
        </w:rPr>
        <w:t>Crop Science</w:t>
      </w:r>
      <w:r w:rsidRPr="0025256B">
        <w:rPr>
          <w:noProof/>
        </w:rPr>
        <w:t xml:space="preserve"> </w:t>
      </w:r>
      <w:r w:rsidRPr="0025256B">
        <w:rPr>
          <w:b/>
          <w:noProof/>
        </w:rPr>
        <w:t>52</w:t>
      </w:r>
      <w:r w:rsidRPr="0025256B">
        <w:rPr>
          <w:noProof/>
        </w:rPr>
        <w:t>, 764.</w:t>
      </w:r>
    </w:p>
    <w:p w14:paraId="7369BE8B" w14:textId="77777777" w:rsidR="0025256B" w:rsidRPr="0025256B" w:rsidRDefault="0025256B" w:rsidP="0025256B">
      <w:pPr>
        <w:pStyle w:val="EndNoteBibliography"/>
        <w:spacing w:after="240"/>
        <w:rPr>
          <w:noProof/>
        </w:rPr>
      </w:pPr>
      <w:r w:rsidRPr="0025256B">
        <w:rPr>
          <w:noProof/>
        </w:rPr>
        <w:t xml:space="preserve">Faris JD, Xu SS, Cai X, Friesen TL, Jin Y, 2008. Molecular and cytogenetic characterization of a durum wheat-Aegilops speltoides chromosome translocation conferring resistance to stem rust. </w:t>
      </w:r>
      <w:r w:rsidRPr="0025256B">
        <w:rPr>
          <w:i/>
          <w:noProof/>
        </w:rPr>
        <w:t>Chromosome Res</w:t>
      </w:r>
      <w:r w:rsidRPr="0025256B">
        <w:rPr>
          <w:noProof/>
        </w:rPr>
        <w:t xml:space="preserve"> </w:t>
      </w:r>
      <w:r w:rsidRPr="0025256B">
        <w:rPr>
          <w:b/>
          <w:noProof/>
        </w:rPr>
        <w:t>16</w:t>
      </w:r>
      <w:r w:rsidRPr="0025256B">
        <w:rPr>
          <w:noProof/>
        </w:rPr>
        <w:t>, 1097-105.</w:t>
      </w:r>
    </w:p>
    <w:p w14:paraId="3ABFCB90" w14:textId="77777777" w:rsidR="0025256B" w:rsidRPr="0025256B" w:rsidRDefault="0025256B" w:rsidP="0025256B">
      <w:pPr>
        <w:pStyle w:val="EndNoteBibliography"/>
        <w:spacing w:after="240"/>
        <w:rPr>
          <w:noProof/>
        </w:rPr>
      </w:pPr>
      <w:r w:rsidRPr="0025256B">
        <w:rPr>
          <w:noProof/>
        </w:rPr>
        <w:t xml:space="preserve">Fedak G, Cao W, Chi D, Zhang L, Xue A, Fetch T, 2012. Screening of cytogenetic stocks for resistance to Ug99. In. </w:t>
      </w:r>
      <w:r w:rsidRPr="0025256B">
        <w:rPr>
          <w:i/>
          <w:noProof/>
        </w:rPr>
        <w:t>Canadian Journal of Plant Science.</w:t>
      </w:r>
      <w:r w:rsidRPr="0025256B">
        <w:rPr>
          <w:noProof/>
        </w:rPr>
        <w:t xml:space="preserve"> Agriculural Isnt. Canada 280 Albert St, Suite 900, Ottawa, Ontario K1P 5G8, Canada, 600-1. (92.)</w:t>
      </w:r>
    </w:p>
    <w:p w14:paraId="6AF130E5" w14:textId="77777777" w:rsidR="0025256B" w:rsidRPr="0025256B" w:rsidRDefault="0025256B" w:rsidP="0025256B">
      <w:pPr>
        <w:pStyle w:val="EndNoteBibliography"/>
        <w:spacing w:after="240"/>
        <w:rPr>
          <w:noProof/>
        </w:rPr>
      </w:pPr>
      <w:r w:rsidRPr="0025256B">
        <w:rPr>
          <w:noProof/>
        </w:rPr>
        <w:t xml:space="preserve">Fofana B, Humphreys DG, Cloutier S, Mccartney CA, Somers DJ, 2008. Mapping quantitative trait loci controlling common bunt resistance in a doubled haploid population derived from the spring wheat cross RL4452× AC Domain. </w:t>
      </w:r>
      <w:r w:rsidRPr="0025256B">
        <w:rPr>
          <w:i/>
          <w:noProof/>
        </w:rPr>
        <w:t>Molecular Breeding</w:t>
      </w:r>
      <w:r w:rsidRPr="0025256B">
        <w:rPr>
          <w:noProof/>
        </w:rPr>
        <w:t xml:space="preserve"> </w:t>
      </w:r>
      <w:r w:rsidRPr="0025256B">
        <w:rPr>
          <w:b/>
          <w:noProof/>
        </w:rPr>
        <w:t>21</w:t>
      </w:r>
      <w:r w:rsidRPr="0025256B">
        <w:rPr>
          <w:noProof/>
        </w:rPr>
        <w:t>, 317-25.</w:t>
      </w:r>
    </w:p>
    <w:p w14:paraId="41EDBC60" w14:textId="77777777" w:rsidR="0025256B" w:rsidRPr="0025256B" w:rsidRDefault="0025256B" w:rsidP="0025256B">
      <w:pPr>
        <w:pStyle w:val="EndNoteBibliography"/>
        <w:spacing w:after="240"/>
        <w:rPr>
          <w:noProof/>
        </w:rPr>
      </w:pPr>
      <w:r w:rsidRPr="0025256B">
        <w:rPr>
          <w:noProof/>
        </w:rPr>
        <w:t xml:space="preserve">Forster BP, Heberle-Bors E, Kasha KJ, Touraev A, 2007. The resurgence of haploids in higher plants. </w:t>
      </w:r>
      <w:r w:rsidRPr="0025256B">
        <w:rPr>
          <w:i/>
          <w:noProof/>
        </w:rPr>
        <w:t>Trends Plant Sci</w:t>
      </w:r>
      <w:r w:rsidRPr="0025256B">
        <w:rPr>
          <w:noProof/>
        </w:rPr>
        <w:t xml:space="preserve"> </w:t>
      </w:r>
      <w:r w:rsidRPr="0025256B">
        <w:rPr>
          <w:b/>
          <w:noProof/>
        </w:rPr>
        <w:t>12</w:t>
      </w:r>
      <w:r w:rsidRPr="0025256B">
        <w:rPr>
          <w:noProof/>
        </w:rPr>
        <w:t>, 368-75.</w:t>
      </w:r>
    </w:p>
    <w:p w14:paraId="58607A07" w14:textId="77777777" w:rsidR="0025256B" w:rsidRPr="0025256B" w:rsidRDefault="0025256B" w:rsidP="0025256B">
      <w:pPr>
        <w:pStyle w:val="EndNoteBibliography"/>
        <w:spacing w:after="240"/>
        <w:rPr>
          <w:noProof/>
        </w:rPr>
      </w:pPr>
      <w:r w:rsidRPr="0025256B">
        <w:rPr>
          <w:noProof/>
        </w:rPr>
        <w:t xml:space="preserve">Friebe B, Heun M, Bushuk W, 1989. Cytological characterization, powdery mildew resistance and storage protein composition of tetraploid and hexaploid 1BL/1RS wheat-rye translocation lines. </w:t>
      </w:r>
      <w:r w:rsidRPr="0025256B">
        <w:rPr>
          <w:i/>
          <w:noProof/>
        </w:rPr>
        <w:t>Theoretical and Applied Genetics</w:t>
      </w:r>
      <w:r w:rsidRPr="0025256B">
        <w:rPr>
          <w:noProof/>
        </w:rPr>
        <w:t xml:space="preserve"> </w:t>
      </w:r>
      <w:r w:rsidRPr="0025256B">
        <w:rPr>
          <w:b/>
          <w:noProof/>
        </w:rPr>
        <w:t>78</w:t>
      </w:r>
      <w:r w:rsidRPr="0025256B">
        <w:rPr>
          <w:noProof/>
        </w:rPr>
        <w:t>, 425-32.</w:t>
      </w:r>
    </w:p>
    <w:p w14:paraId="08363F81" w14:textId="77777777" w:rsidR="0025256B" w:rsidRPr="0025256B" w:rsidRDefault="0025256B" w:rsidP="0025256B">
      <w:pPr>
        <w:pStyle w:val="EndNoteBibliography"/>
        <w:spacing w:after="240"/>
        <w:rPr>
          <w:noProof/>
        </w:rPr>
      </w:pPr>
      <w:r w:rsidRPr="0025256B">
        <w:rPr>
          <w:noProof/>
        </w:rPr>
        <w:t xml:space="preserve">Friebe B, Jiang J, Raupp W, Mcintosh R, Gill B, 1996. Characterization of wheat-alien translocations conferring resistance to diseases and pests: current status. </w:t>
      </w:r>
      <w:r w:rsidRPr="0025256B">
        <w:rPr>
          <w:i/>
          <w:noProof/>
        </w:rPr>
        <w:t>Euphytica</w:t>
      </w:r>
      <w:r w:rsidRPr="0025256B">
        <w:rPr>
          <w:noProof/>
        </w:rPr>
        <w:t xml:space="preserve"> </w:t>
      </w:r>
      <w:r w:rsidRPr="0025256B">
        <w:rPr>
          <w:b/>
          <w:noProof/>
        </w:rPr>
        <w:t>91</w:t>
      </w:r>
      <w:r w:rsidRPr="0025256B">
        <w:rPr>
          <w:noProof/>
        </w:rPr>
        <w:t>, 59-87.</w:t>
      </w:r>
    </w:p>
    <w:p w14:paraId="242EECFD" w14:textId="77777777" w:rsidR="0025256B" w:rsidRPr="0025256B" w:rsidRDefault="0025256B" w:rsidP="0025256B">
      <w:pPr>
        <w:pStyle w:val="EndNoteBibliography"/>
        <w:spacing w:after="240"/>
        <w:rPr>
          <w:noProof/>
        </w:rPr>
      </w:pPr>
      <w:r w:rsidRPr="0025256B">
        <w:rPr>
          <w:noProof/>
        </w:rPr>
        <w:t xml:space="preserve">Friebe B, Mukai Y, Dhaliwal H, Martin T, Gill B, 1991. Identification of alien chromatin specifying resistance to wheat streak mosaic and greenbug in wheat germ plasm by C-banding and in situ hybridization. </w:t>
      </w:r>
      <w:r w:rsidRPr="0025256B">
        <w:rPr>
          <w:i/>
          <w:noProof/>
        </w:rPr>
        <w:t>Theoretical and Applied Genetics</w:t>
      </w:r>
      <w:r w:rsidRPr="0025256B">
        <w:rPr>
          <w:noProof/>
        </w:rPr>
        <w:t xml:space="preserve"> </w:t>
      </w:r>
      <w:r w:rsidRPr="0025256B">
        <w:rPr>
          <w:b/>
          <w:noProof/>
        </w:rPr>
        <w:t>81</w:t>
      </w:r>
      <w:r w:rsidRPr="0025256B">
        <w:rPr>
          <w:noProof/>
        </w:rPr>
        <w:t>, 381-9.</w:t>
      </w:r>
    </w:p>
    <w:p w14:paraId="3746776F" w14:textId="77777777" w:rsidR="0025256B" w:rsidRPr="0025256B" w:rsidRDefault="0025256B" w:rsidP="0025256B">
      <w:pPr>
        <w:pStyle w:val="EndNoteBibliography"/>
        <w:spacing w:after="240"/>
        <w:rPr>
          <w:noProof/>
        </w:rPr>
      </w:pPr>
      <w:r w:rsidRPr="0025256B">
        <w:rPr>
          <w:noProof/>
        </w:rPr>
        <w:t>Friebe B, Qi LL, Liu C</w:t>
      </w:r>
      <w:r w:rsidRPr="0025256B">
        <w:rPr>
          <w:i/>
          <w:noProof/>
        </w:rPr>
        <w:t>, et al.</w:t>
      </w:r>
      <w:r w:rsidRPr="0025256B">
        <w:rPr>
          <w:noProof/>
        </w:rPr>
        <w:t xml:space="preserve">, 2011. Notice of release of KS12WGGRC55 (TA5092) hard red winter wheat germplasm homozygous for the ph1b gene. </w:t>
      </w:r>
      <w:r w:rsidRPr="0025256B">
        <w:rPr>
          <w:i/>
          <w:noProof/>
        </w:rPr>
        <w:t>Annual Wheat Newsletter</w:t>
      </w:r>
      <w:r w:rsidRPr="0025256B">
        <w:rPr>
          <w:noProof/>
        </w:rPr>
        <w:t xml:space="preserve"> </w:t>
      </w:r>
      <w:r w:rsidRPr="0025256B">
        <w:rPr>
          <w:b/>
          <w:noProof/>
        </w:rPr>
        <w:t>57</w:t>
      </w:r>
      <w:r w:rsidRPr="0025256B">
        <w:rPr>
          <w:noProof/>
        </w:rPr>
        <w:t>, 278-.</w:t>
      </w:r>
    </w:p>
    <w:p w14:paraId="2560A8C7" w14:textId="77777777" w:rsidR="0025256B" w:rsidRPr="0025256B" w:rsidRDefault="0025256B" w:rsidP="0025256B">
      <w:pPr>
        <w:pStyle w:val="EndNoteBibliography"/>
        <w:spacing w:after="240"/>
        <w:rPr>
          <w:noProof/>
        </w:rPr>
      </w:pPr>
      <w:r w:rsidRPr="0025256B">
        <w:rPr>
          <w:noProof/>
        </w:rPr>
        <w:t xml:space="preserve">Friesen T, Faris J, Lai Z, Steffenson B, 2006. Identification and chromosomal location of major genes for resistance to Pyrenophora teres in a doubled-haploid barley population. </w:t>
      </w:r>
      <w:r w:rsidRPr="0025256B">
        <w:rPr>
          <w:i/>
          <w:noProof/>
        </w:rPr>
        <w:t>Genome</w:t>
      </w:r>
      <w:r w:rsidRPr="0025256B">
        <w:rPr>
          <w:noProof/>
        </w:rPr>
        <w:t xml:space="preserve"> </w:t>
      </w:r>
      <w:r w:rsidRPr="0025256B">
        <w:rPr>
          <w:b/>
          <w:noProof/>
        </w:rPr>
        <w:t>49</w:t>
      </w:r>
      <w:r w:rsidRPr="0025256B">
        <w:rPr>
          <w:noProof/>
        </w:rPr>
        <w:t>, 855-9.</w:t>
      </w:r>
    </w:p>
    <w:p w14:paraId="0837B0C4" w14:textId="77777777" w:rsidR="0025256B" w:rsidRPr="0025256B" w:rsidRDefault="0025256B" w:rsidP="0025256B">
      <w:pPr>
        <w:pStyle w:val="EndNoteBibliography"/>
        <w:spacing w:after="240"/>
        <w:rPr>
          <w:noProof/>
        </w:rPr>
      </w:pPr>
      <w:r w:rsidRPr="0025256B">
        <w:rPr>
          <w:noProof/>
        </w:rPr>
        <w:t xml:space="preserve">Gaines EF, Aase HC, 1926. A Haploid Wheat Plant. </w:t>
      </w:r>
      <w:r w:rsidRPr="0025256B">
        <w:rPr>
          <w:i/>
          <w:noProof/>
        </w:rPr>
        <w:t>American Journal of Botany</w:t>
      </w:r>
      <w:r w:rsidRPr="0025256B">
        <w:rPr>
          <w:noProof/>
        </w:rPr>
        <w:t xml:space="preserve"> </w:t>
      </w:r>
      <w:r w:rsidRPr="0025256B">
        <w:rPr>
          <w:b/>
          <w:noProof/>
        </w:rPr>
        <w:t>13</w:t>
      </w:r>
      <w:r w:rsidRPr="0025256B">
        <w:rPr>
          <w:noProof/>
        </w:rPr>
        <w:t>, 373-85.</w:t>
      </w:r>
    </w:p>
    <w:p w14:paraId="5B84F3D7" w14:textId="77777777" w:rsidR="0025256B" w:rsidRPr="0025256B" w:rsidRDefault="0025256B" w:rsidP="0025256B">
      <w:pPr>
        <w:pStyle w:val="EndNoteBibliography"/>
        <w:spacing w:after="240"/>
        <w:rPr>
          <w:noProof/>
        </w:rPr>
      </w:pPr>
      <w:r w:rsidRPr="0025256B">
        <w:rPr>
          <w:noProof/>
        </w:rPr>
        <w:t xml:space="preserve">Gall JG, Pardue ML, 1969. Formation and detection of RNA-DNA hybrid molecules in cytological preparations. </w:t>
      </w:r>
      <w:r w:rsidRPr="0025256B">
        <w:rPr>
          <w:i/>
          <w:noProof/>
        </w:rPr>
        <w:t>Proc Natl Acad Sci U S A</w:t>
      </w:r>
      <w:r w:rsidRPr="0025256B">
        <w:rPr>
          <w:noProof/>
        </w:rPr>
        <w:t xml:space="preserve"> </w:t>
      </w:r>
      <w:r w:rsidRPr="0025256B">
        <w:rPr>
          <w:b/>
          <w:noProof/>
        </w:rPr>
        <w:t>63</w:t>
      </w:r>
      <w:r w:rsidRPr="0025256B">
        <w:rPr>
          <w:noProof/>
        </w:rPr>
        <w:t>, 378-&amp;.</w:t>
      </w:r>
    </w:p>
    <w:p w14:paraId="168B787E" w14:textId="77777777" w:rsidR="0025256B" w:rsidRPr="0025256B" w:rsidRDefault="0025256B" w:rsidP="0025256B">
      <w:pPr>
        <w:pStyle w:val="EndNoteBibliography"/>
        <w:spacing w:after="240"/>
        <w:rPr>
          <w:noProof/>
        </w:rPr>
      </w:pPr>
      <w:r w:rsidRPr="0025256B">
        <w:rPr>
          <w:noProof/>
        </w:rPr>
        <w:t>Ghazvini H, Hiebert CW, Zegeye T</w:t>
      </w:r>
      <w:r w:rsidRPr="0025256B">
        <w:rPr>
          <w:i/>
          <w:noProof/>
        </w:rPr>
        <w:t>, et al.</w:t>
      </w:r>
      <w:r w:rsidRPr="0025256B">
        <w:rPr>
          <w:noProof/>
        </w:rPr>
        <w:t xml:space="preserve">, 2012. Inheritance of resistance to Ug99 stem rust in wheat cultivar Norin 40 and genetic mapping of Sr42. </w:t>
      </w:r>
      <w:r w:rsidRPr="0025256B">
        <w:rPr>
          <w:i/>
          <w:noProof/>
        </w:rPr>
        <w:t>Theor Appl Genet</w:t>
      </w:r>
      <w:r w:rsidRPr="0025256B">
        <w:rPr>
          <w:noProof/>
        </w:rPr>
        <w:t xml:space="preserve"> </w:t>
      </w:r>
      <w:r w:rsidRPr="0025256B">
        <w:rPr>
          <w:b/>
          <w:noProof/>
        </w:rPr>
        <w:t>125</w:t>
      </w:r>
      <w:r w:rsidRPr="0025256B">
        <w:rPr>
          <w:noProof/>
        </w:rPr>
        <w:t>, 817-24.</w:t>
      </w:r>
    </w:p>
    <w:p w14:paraId="7F9A3723" w14:textId="77777777" w:rsidR="0025256B" w:rsidRPr="0025256B" w:rsidRDefault="0025256B" w:rsidP="0025256B">
      <w:pPr>
        <w:pStyle w:val="EndNoteBibliography"/>
        <w:spacing w:after="240"/>
        <w:rPr>
          <w:noProof/>
        </w:rPr>
      </w:pPr>
      <w:r w:rsidRPr="0025256B">
        <w:rPr>
          <w:noProof/>
        </w:rPr>
        <w:t xml:space="preserve">Gill B, Friebe B, Endo T, 1991. Standard karyotype and nomenclature system for description of chromosome bands and structural aberrations in wheat (Triticum aestivum). </w:t>
      </w:r>
      <w:r w:rsidRPr="0025256B">
        <w:rPr>
          <w:i/>
          <w:noProof/>
        </w:rPr>
        <w:t>Genome</w:t>
      </w:r>
      <w:r w:rsidRPr="0025256B">
        <w:rPr>
          <w:noProof/>
        </w:rPr>
        <w:t xml:space="preserve"> </w:t>
      </w:r>
      <w:r w:rsidRPr="0025256B">
        <w:rPr>
          <w:b/>
          <w:noProof/>
        </w:rPr>
        <w:t>34</w:t>
      </w:r>
      <w:r w:rsidRPr="0025256B">
        <w:rPr>
          <w:noProof/>
        </w:rPr>
        <w:t>, 830-9.</w:t>
      </w:r>
    </w:p>
    <w:p w14:paraId="5A4230D9" w14:textId="77777777" w:rsidR="0025256B" w:rsidRPr="0025256B" w:rsidRDefault="0025256B" w:rsidP="0025256B">
      <w:pPr>
        <w:pStyle w:val="EndNoteBibliography"/>
        <w:spacing w:after="240"/>
        <w:rPr>
          <w:noProof/>
        </w:rPr>
      </w:pPr>
      <w:r w:rsidRPr="0025256B">
        <w:rPr>
          <w:noProof/>
        </w:rPr>
        <w:t xml:space="preserve">Gill BS, Kimber G, 1974a. The Giemsa C-banded karyotype of rye. </w:t>
      </w:r>
      <w:r w:rsidRPr="0025256B">
        <w:rPr>
          <w:i/>
          <w:noProof/>
        </w:rPr>
        <w:t>Proceedings of the National Academy of Sciences</w:t>
      </w:r>
      <w:r w:rsidRPr="0025256B">
        <w:rPr>
          <w:noProof/>
        </w:rPr>
        <w:t xml:space="preserve"> </w:t>
      </w:r>
      <w:r w:rsidRPr="0025256B">
        <w:rPr>
          <w:b/>
          <w:noProof/>
        </w:rPr>
        <w:t>71</w:t>
      </w:r>
      <w:r w:rsidRPr="0025256B">
        <w:rPr>
          <w:noProof/>
        </w:rPr>
        <w:t>, 1247-9.</w:t>
      </w:r>
    </w:p>
    <w:p w14:paraId="3858EDD8" w14:textId="77777777" w:rsidR="0025256B" w:rsidRPr="0025256B" w:rsidRDefault="0025256B" w:rsidP="0025256B">
      <w:pPr>
        <w:pStyle w:val="EndNoteBibliography"/>
        <w:spacing w:after="240"/>
        <w:rPr>
          <w:noProof/>
        </w:rPr>
      </w:pPr>
      <w:r w:rsidRPr="0025256B">
        <w:rPr>
          <w:noProof/>
        </w:rPr>
        <w:t xml:space="preserve">Gill BS, Kimber G, 1974b. Giemsa C-Banding and the Evolution of Wheat. </w:t>
      </w:r>
      <w:r w:rsidRPr="0025256B">
        <w:rPr>
          <w:i/>
          <w:noProof/>
        </w:rPr>
        <w:t>Proceedings of the National Academy of Sciences</w:t>
      </w:r>
      <w:r w:rsidRPr="0025256B">
        <w:rPr>
          <w:noProof/>
        </w:rPr>
        <w:t xml:space="preserve"> </w:t>
      </w:r>
      <w:r w:rsidRPr="0025256B">
        <w:rPr>
          <w:b/>
          <w:noProof/>
        </w:rPr>
        <w:t>71</w:t>
      </w:r>
      <w:r w:rsidRPr="0025256B">
        <w:rPr>
          <w:noProof/>
        </w:rPr>
        <w:t>, 4086-90.</w:t>
      </w:r>
    </w:p>
    <w:p w14:paraId="46A9385B" w14:textId="77777777" w:rsidR="0025256B" w:rsidRPr="0025256B" w:rsidRDefault="0025256B" w:rsidP="0025256B">
      <w:pPr>
        <w:pStyle w:val="EndNoteBibliography"/>
        <w:spacing w:after="240"/>
        <w:rPr>
          <w:noProof/>
        </w:rPr>
      </w:pPr>
      <w:r w:rsidRPr="0025256B">
        <w:rPr>
          <w:noProof/>
        </w:rPr>
        <w:t xml:space="preserve">Guha S, Maheshwari SC, 1964. In vitro Production of Embryos from Anthers of </w:t>
      </w:r>
      <w:r w:rsidRPr="0025256B">
        <w:rPr>
          <w:i/>
          <w:noProof/>
        </w:rPr>
        <w:t>Datura</w:t>
      </w:r>
      <w:r w:rsidRPr="0025256B">
        <w:rPr>
          <w:noProof/>
        </w:rPr>
        <w:t xml:space="preserve">. </w:t>
      </w:r>
      <w:r w:rsidRPr="0025256B">
        <w:rPr>
          <w:i/>
          <w:noProof/>
        </w:rPr>
        <w:t>Nature</w:t>
      </w:r>
      <w:r w:rsidRPr="0025256B">
        <w:rPr>
          <w:noProof/>
        </w:rPr>
        <w:t xml:space="preserve"> </w:t>
      </w:r>
      <w:r w:rsidRPr="0025256B">
        <w:rPr>
          <w:b/>
          <w:noProof/>
        </w:rPr>
        <w:t>204</w:t>
      </w:r>
      <w:r w:rsidRPr="0025256B">
        <w:rPr>
          <w:noProof/>
        </w:rPr>
        <w:t>, 497-.</w:t>
      </w:r>
    </w:p>
    <w:p w14:paraId="64E3E06F" w14:textId="77777777" w:rsidR="0025256B" w:rsidRPr="0025256B" w:rsidRDefault="0025256B" w:rsidP="0025256B">
      <w:pPr>
        <w:pStyle w:val="EndNoteBibliography"/>
        <w:spacing w:after="240"/>
        <w:rPr>
          <w:noProof/>
        </w:rPr>
      </w:pPr>
      <w:r w:rsidRPr="0025256B">
        <w:rPr>
          <w:noProof/>
        </w:rPr>
        <w:t xml:space="preserve">Gupta SB, 1969. Duration of mitotic cycle and regulation of DNA replicatoin in </w:t>
      </w:r>
      <w:r w:rsidRPr="0025256B">
        <w:rPr>
          <w:i/>
          <w:noProof/>
        </w:rPr>
        <w:t xml:space="preserve">Nicotiana plumbaginifolia </w:t>
      </w:r>
      <w:r w:rsidRPr="0025256B">
        <w:rPr>
          <w:noProof/>
        </w:rPr>
        <w:t xml:space="preserve">and a hybird derivative of </w:t>
      </w:r>
      <w:r w:rsidRPr="0025256B">
        <w:rPr>
          <w:i/>
          <w:noProof/>
        </w:rPr>
        <w:t>N. tabacum</w:t>
      </w:r>
      <w:r w:rsidRPr="0025256B">
        <w:rPr>
          <w:noProof/>
        </w:rPr>
        <w:t xml:space="preserve"> showing chromosome instability. </w:t>
      </w:r>
      <w:r w:rsidRPr="0025256B">
        <w:rPr>
          <w:i/>
          <w:noProof/>
        </w:rPr>
        <w:t>Canadian Journal of Genetics and Cytology</w:t>
      </w:r>
      <w:r w:rsidRPr="0025256B">
        <w:rPr>
          <w:noProof/>
        </w:rPr>
        <w:t xml:space="preserve"> </w:t>
      </w:r>
      <w:r w:rsidRPr="0025256B">
        <w:rPr>
          <w:b/>
          <w:noProof/>
        </w:rPr>
        <w:t>11</w:t>
      </w:r>
      <w:r w:rsidRPr="0025256B">
        <w:rPr>
          <w:noProof/>
        </w:rPr>
        <w:t>, 133-42.</w:t>
      </w:r>
    </w:p>
    <w:p w14:paraId="1525F950" w14:textId="77777777" w:rsidR="0025256B" w:rsidRPr="0025256B" w:rsidRDefault="0025256B" w:rsidP="0025256B">
      <w:pPr>
        <w:pStyle w:val="EndNoteBibliography"/>
        <w:spacing w:after="240"/>
        <w:rPr>
          <w:noProof/>
        </w:rPr>
      </w:pPr>
      <w:r w:rsidRPr="0025256B">
        <w:rPr>
          <w:noProof/>
        </w:rPr>
        <w:t xml:space="preserve">Hiebert CW, Fetch TG, Jr., Zegeye T, 2010. Genetics and mapping of stem rust resistance to Ug99 in the wheat cultivar Webster. </w:t>
      </w:r>
      <w:r w:rsidRPr="0025256B">
        <w:rPr>
          <w:i/>
          <w:noProof/>
        </w:rPr>
        <w:t>Theor Appl Genet</w:t>
      </w:r>
      <w:r w:rsidRPr="0025256B">
        <w:rPr>
          <w:noProof/>
        </w:rPr>
        <w:t xml:space="preserve"> </w:t>
      </w:r>
      <w:r w:rsidRPr="0025256B">
        <w:rPr>
          <w:b/>
          <w:noProof/>
        </w:rPr>
        <w:t>121</w:t>
      </w:r>
      <w:r w:rsidRPr="0025256B">
        <w:rPr>
          <w:noProof/>
        </w:rPr>
        <w:t>, 65-9.</w:t>
      </w:r>
    </w:p>
    <w:p w14:paraId="6CDA369F" w14:textId="77777777" w:rsidR="0025256B" w:rsidRPr="0025256B" w:rsidRDefault="0025256B" w:rsidP="0025256B">
      <w:pPr>
        <w:pStyle w:val="EndNoteBibliography"/>
        <w:spacing w:after="240"/>
        <w:rPr>
          <w:noProof/>
        </w:rPr>
      </w:pPr>
      <w:r w:rsidRPr="0025256B">
        <w:rPr>
          <w:noProof/>
        </w:rPr>
        <w:t xml:space="preserve">Houben A, Sanei M, Pickering R, 2011. Barley doubled-haploid production by uniparental chromosome elimination. </w:t>
      </w:r>
      <w:r w:rsidRPr="0025256B">
        <w:rPr>
          <w:i/>
          <w:noProof/>
        </w:rPr>
        <w:t>Plant Cell Tissue and Organ Culture</w:t>
      </w:r>
      <w:r w:rsidRPr="0025256B">
        <w:rPr>
          <w:noProof/>
        </w:rPr>
        <w:t xml:space="preserve"> </w:t>
      </w:r>
      <w:r w:rsidRPr="0025256B">
        <w:rPr>
          <w:b/>
          <w:noProof/>
        </w:rPr>
        <w:t>104</w:t>
      </w:r>
      <w:r w:rsidRPr="0025256B">
        <w:rPr>
          <w:noProof/>
        </w:rPr>
        <w:t>, 321-7.</w:t>
      </w:r>
    </w:p>
    <w:p w14:paraId="0A6E5352" w14:textId="77777777" w:rsidR="0025256B" w:rsidRPr="0025256B" w:rsidRDefault="0025256B" w:rsidP="0025256B">
      <w:pPr>
        <w:pStyle w:val="EndNoteBibliography"/>
        <w:spacing w:after="240"/>
        <w:rPr>
          <w:noProof/>
        </w:rPr>
      </w:pPr>
      <w:r w:rsidRPr="0025256B">
        <w:rPr>
          <w:noProof/>
        </w:rPr>
        <w:t xml:space="preserve">Inagaki M, 1985. Chromosome doubling [by colchicine] of the wheat haploids obtained from crosses with Hordeum bulbosum L. </w:t>
      </w:r>
      <w:r w:rsidRPr="0025256B">
        <w:rPr>
          <w:i/>
          <w:noProof/>
        </w:rPr>
        <w:t>Japanese Journal of Breeding (Japan)</w:t>
      </w:r>
      <w:r w:rsidRPr="0025256B">
        <w:rPr>
          <w:noProof/>
        </w:rPr>
        <w:t>.</w:t>
      </w:r>
    </w:p>
    <w:p w14:paraId="457F3772" w14:textId="77777777" w:rsidR="0025256B" w:rsidRPr="0025256B" w:rsidRDefault="0025256B" w:rsidP="0025256B">
      <w:pPr>
        <w:pStyle w:val="EndNoteBibliography"/>
        <w:spacing w:after="240"/>
        <w:rPr>
          <w:noProof/>
        </w:rPr>
      </w:pPr>
      <w:r w:rsidRPr="0025256B">
        <w:rPr>
          <w:noProof/>
        </w:rPr>
        <w:t xml:space="preserve">Inagaki M, 2003. Doubled haploid production in wheat through wide hybridization. In. </w:t>
      </w:r>
      <w:r w:rsidRPr="0025256B">
        <w:rPr>
          <w:i/>
          <w:noProof/>
        </w:rPr>
        <w:t>Doubled Haploid Production in Crop Plants.</w:t>
      </w:r>
      <w:r w:rsidRPr="0025256B">
        <w:rPr>
          <w:noProof/>
        </w:rPr>
        <w:t xml:space="preserve"> Springer, 53-8. </w:t>
      </w:r>
    </w:p>
    <w:p w14:paraId="3C7EF545" w14:textId="77777777" w:rsidR="0025256B" w:rsidRPr="0025256B" w:rsidRDefault="0025256B" w:rsidP="0025256B">
      <w:pPr>
        <w:pStyle w:val="EndNoteBibliography"/>
        <w:spacing w:after="240"/>
        <w:rPr>
          <w:noProof/>
        </w:rPr>
      </w:pPr>
      <w:r w:rsidRPr="0025256B">
        <w:rPr>
          <w:noProof/>
        </w:rPr>
        <w:t xml:space="preserve">Inagaki M, Tahir M, 1990. Comparison of Haploid Production Frequencies in Wheat-Varieties Crossed with </w:t>
      </w:r>
      <w:r w:rsidRPr="0025256B">
        <w:rPr>
          <w:i/>
          <w:noProof/>
        </w:rPr>
        <w:t>Hordeum bulbosum</w:t>
      </w:r>
      <w:r w:rsidRPr="0025256B">
        <w:rPr>
          <w:noProof/>
        </w:rPr>
        <w:t xml:space="preserve"> L. and Maize. </w:t>
      </w:r>
      <w:r w:rsidRPr="0025256B">
        <w:rPr>
          <w:i/>
          <w:noProof/>
        </w:rPr>
        <w:t>Japanese Journal of Breeding</w:t>
      </w:r>
      <w:r w:rsidRPr="0025256B">
        <w:rPr>
          <w:noProof/>
        </w:rPr>
        <w:t xml:space="preserve"> </w:t>
      </w:r>
      <w:r w:rsidRPr="0025256B">
        <w:rPr>
          <w:b/>
          <w:noProof/>
        </w:rPr>
        <w:t>40</w:t>
      </w:r>
      <w:r w:rsidRPr="0025256B">
        <w:rPr>
          <w:noProof/>
        </w:rPr>
        <w:t>, 209-16.</w:t>
      </w:r>
    </w:p>
    <w:p w14:paraId="6D941E46" w14:textId="77777777" w:rsidR="0025256B" w:rsidRPr="0025256B" w:rsidRDefault="0025256B" w:rsidP="0025256B">
      <w:pPr>
        <w:pStyle w:val="EndNoteBibliography"/>
        <w:spacing w:after="240"/>
        <w:rPr>
          <w:noProof/>
        </w:rPr>
      </w:pPr>
      <w:r w:rsidRPr="0025256B">
        <w:rPr>
          <w:noProof/>
        </w:rPr>
        <w:t xml:space="preserve">Jensen CJ, 1974. Chromosome Doubling Techniques in Haploids. In. </w:t>
      </w:r>
      <w:r w:rsidRPr="0025256B">
        <w:rPr>
          <w:i/>
          <w:noProof/>
        </w:rPr>
        <w:t>Haploids in Higher Plants.</w:t>
      </w:r>
      <w:r w:rsidRPr="0025256B">
        <w:rPr>
          <w:noProof/>
        </w:rPr>
        <w:t xml:space="preserve"> The University of Guelph, 151-90. </w:t>
      </w:r>
    </w:p>
    <w:p w14:paraId="665A44D6" w14:textId="77777777" w:rsidR="0025256B" w:rsidRPr="0025256B" w:rsidRDefault="0025256B" w:rsidP="0025256B">
      <w:pPr>
        <w:pStyle w:val="EndNoteBibliography"/>
        <w:spacing w:after="240"/>
        <w:rPr>
          <w:noProof/>
        </w:rPr>
      </w:pPr>
      <w:r w:rsidRPr="0025256B">
        <w:rPr>
          <w:noProof/>
        </w:rPr>
        <w:t xml:space="preserve">Jiang J, Friebe B, Gill B, 1994. Chromosome painting of Amigo wheat. </w:t>
      </w:r>
      <w:r w:rsidRPr="0025256B">
        <w:rPr>
          <w:i/>
          <w:noProof/>
        </w:rPr>
        <w:t>Theoretical and Applied Genetics</w:t>
      </w:r>
      <w:r w:rsidRPr="0025256B">
        <w:rPr>
          <w:noProof/>
        </w:rPr>
        <w:t xml:space="preserve"> </w:t>
      </w:r>
      <w:r w:rsidRPr="0025256B">
        <w:rPr>
          <w:b/>
          <w:noProof/>
        </w:rPr>
        <w:t>89</w:t>
      </w:r>
      <w:r w:rsidRPr="0025256B">
        <w:rPr>
          <w:noProof/>
        </w:rPr>
        <w:t>, 811-3.</w:t>
      </w:r>
    </w:p>
    <w:p w14:paraId="300FA4AD" w14:textId="77777777" w:rsidR="0025256B" w:rsidRPr="0025256B" w:rsidRDefault="0025256B" w:rsidP="0025256B">
      <w:pPr>
        <w:pStyle w:val="EndNoteBibliography"/>
        <w:spacing w:after="240"/>
        <w:rPr>
          <w:noProof/>
        </w:rPr>
      </w:pPr>
      <w:r w:rsidRPr="0025256B">
        <w:rPr>
          <w:noProof/>
        </w:rPr>
        <w:t xml:space="preserve">Jiang JM, Gill BS, 1994. Nonisotopic in-situ hybridization and plant genome mapping - the first 10 years. </w:t>
      </w:r>
      <w:r w:rsidRPr="0025256B">
        <w:rPr>
          <w:i/>
          <w:noProof/>
        </w:rPr>
        <w:t>Genome</w:t>
      </w:r>
      <w:r w:rsidRPr="0025256B">
        <w:rPr>
          <w:noProof/>
        </w:rPr>
        <w:t xml:space="preserve"> </w:t>
      </w:r>
      <w:r w:rsidRPr="0025256B">
        <w:rPr>
          <w:b/>
          <w:noProof/>
        </w:rPr>
        <w:t>37</w:t>
      </w:r>
      <w:r w:rsidRPr="0025256B">
        <w:rPr>
          <w:noProof/>
        </w:rPr>
        <w:t>, 717-25.</w:t>
      </w:r>
    </w:p>
    <w:p w14:paraId="632D6001" w14:textId="77777777" w:rsidR="0025256B" w:rsidRPr="0025256B" w:rsidRDefault="0025256B" w:rsidP="0025256B">
      <w:pPr>
        <w:pStyle w:val="EndNoteBibliography"/>
        <w:spacing w:after="240"/>
        <w:rPr>
          <w:noProof/>
        </w:rPr>
      </w:pPr>
      <w:r w:rsidRPr="0025256B">
        <w:rPr>
          <w:noProof/>
        </w:rPr>
        <w:t>Jin Y, Singh R, Ward R</w:t>
      </w:r>
      <w:r w:rsidRPr="0025256B">
        <w:rPr>
          <w:i/>
          <w:noProof/>
        </w:rPr>
        <w:t>, et al.</w:t>
      </w:r>
      <w:r w:rsidRPr="0025256B">
        <w:rPr>
          <w:noProof/>
        </w:rPr>
        <w:t xml:space="preserve">, 2007. Characterization of seedling infection types and adult plant infection responses of monogenic Sr gene lines to race TTKS of Puccinia graminis f. sp. tritici. </w:t>
      </w:r>
      <w:r w:rsidRPr="0025256B">
        <w:rPr>
          <w:i/>
          <w:noProof/>
        </w:rPr>
        <w:t>Plant Disease</w:t>
      </w:r>
      <w:r w:rsidRPr="0025256B">
        <w:rPr>
          <w:noProof/>
        </w:rPr>
        <w:t xml:space="preserve"> </w:t>
      </w:r>
      <w:r w:rsidRPr="0025256B">
        <w:rPr>
          <w:b/>
          <w:noProof/>
        </w:rPr>
        <w:t>91</w:t>
      </w:r>
      <w:r w:rsidRPr="0025256B">
        <w:rPr>
          <w:noProof/>
        </w:rPr>
        <w:t>, 1096-9.</w:t>
      </w:r>
    </w:p>
    <w:p w14:paraId="5EC8FA6D" w14:textId="77777777" w:rsidR="0025256B" w:rsidRPr="0025256B" w:rsidRDefault="0025256B" w:rsidP="0025256B">
      <w:pPr>
        <w:pStyle w:val="EndNoteBibliography"/>
        <w:spacing w:after="240"/>
        <w:rPr>
          <w:noProof/>
        </w:rPr>
      </w:pPr>
      <w:r w:rsidRPr="0025256B">
        <w:rPr>
          <w:noProof/>
        </w:rPr>
        <w:t xml:space="preserve">Jin Y, Singh RP, 2006. Resistance in U.S. Wheat to Recent Eastern African Isolates ofPuccinia graminisf. sp.triticiwith Virulence to Resistance GeneSr31. </w:t>
      </w:r>
      <w:r w:rsidRPr="0025256B">
        <w:rPr>
          <w:i/>
          <w:noProof/>
        </w:rPr>
        <w:t>Plant Disease</w:t>
      </w:r>
      <w:r w:rsidRPr="0025256B">
        <w:rPr>
          <w:noProof/>
        </w:rPr>
        <w:t xml:space="preserve"> </w:t>
      </w:r>
      <w:r w:rsidRPr="0025256B">
        <w:rPr>
          <w:b/>
          <w:noProof/>
        </w:rPr>
        <w:t>90</w:t>
      </w:r>
      <w:r w:rsidRPr="0025256B">
        <w:rPr>
          <w:noProof/>
        </w:rPr>
        <w:t>, 476-80.</w:t>
      </w:r>
    </w:p>
    <w:p w14:paraId="5F3C0F4C" w14:textId="77777777" w:rsidR="0025256B" w:rsidRPr="0025256B" w:rsidRDefault="0025256B" w:rsidP="0025256B">
      <w:pPr>
        <w:pStyle w:val="EndNoteBibliography"/>
        <w:spacing w:after="240"/>
        <w:rPr>
          <w:noProof/>
        </w:rPr>
      </w:pPr>
      <w:r w:rsidRPr="0025256B">
        <w:rPr>
          <w:noProof/>
        </w:rPr>
        <w:t xml:space="preserve">Jin Y, Szabo L, Pretorius Z, Singh R, Ward R, Fetch Jr T, 2008. Detection of virulence to resistance gene Sr24 within race TTKS of Puccinia graminis f. sp. tritici. </w:t>
      </w:r>
      <w:r w:rsidRPr="0025256B">
        <w:rPr>
          <w:i/>
          <w:noProof/>
        </w:rPr>
        <w:t>Plant Disease</w:t>
      </w:r>
      <w:r w:rsidRPr="0025256B">
        <w:rPr>
          <w:noProof/>
        </w:rPr>
        <w:t xml:space="preserve"> </w:t>
      </w:r>
      <w:r w:rsidRPr="0025256B">
        <w:rPr>
          <w:b/>
          <w:noProof/>
        </w:rPr>
        <w:t>92</w:t>
      </w:r>
      <w:r w:rsidRPr="0025256B">
        <w:rPr>
          <w:noProof/>
        </w:rPr>
        <w:t>, 923-6.</w:t>
      </w:r>
    </w:p>
    <w:p w14:paraId="1E23BF70" w14:textId="77777777" w:rsidR="0025256B" w:rsidRPr="0025256B" w:rsidRDefault="0025256B" w:rsidP="0025256B">
      <w:pPr>
        <w:pStyle w:val="EndNoteBibliography"/>
        <w:spacing w:after="240"/>
        <w:rPr>
          <w:noProof/>
        </w:rPr>
      </w:pPr>
      <w:r w:rsidRPr="0025256B">
        <w:rPr>
          <w:noProof/>
        </w:rPr>
        <w:t>Jin Y, Szabo L, Rouse M</w:t>
      </w:r>
      <w:r w:rsidRPr="0025256B">
        <w:rPr>
          <w:i/>
          <w:noProof/>
        </w:rPr>
        <w:t>, et al.</w:t>
      </w:r>
      <w:r w:rsidRPr="0025256B">
        <w:rPr>
          <w:noProof/>
        </w:rPr>
        <w:t xml:space="preserve">, 2009. Detection of virulence to resistance gene Sr36 within the TTKS race lineage of Puccinia graminis f. sp. tritici. </w:t>
      </w:r>
      <w:r w:rsidRPr="0025256B">
        <w:rPr>
          <w:i/>
          <w:noProof/>
        </w:rPr>
        <w:t>Plant Disease</w:t>
      </w:r>
      <w:r w:rsidRPr="0025256B">
        <w:rPr>
          <w:noProof/>
        </w:rPr>
        <w:t xml:space="preserve"> </w:t>
      </w:r>
      <w:r w:rsidRPr="0025256B">
        <w:rPr>
          <w:b/>
          <w:noProof/>
        </w:rPr>
        <w:t>93</w:t>
      </w:r>
      <w:r w:rsidRPr="0025256B">
        <w:rPr>
          <w:noProof/>
        </w:rPr>
        <w:t>, 367-70.</w:t>
      </w:r>
    </w:p>
    <w:p w14:paraId="5C73E395" w14:textId="77777777" w:rsidR="0025256B" w:rsidRPr="0025256B" w:rsidRDefault="0025256B" w:rsidP="0025256B">
      <w:pPr>
        <w:pStyle w:val="EndNoteBibliography"/>
        <w:spacing w:after="240"/>
        <w:rPr>
          <w:noProof/>
        </w:rPr>
      </w:pPr>
      <w:r w:rsidRPr="0025256B">
        <w:rPr>
          <w:noProof/>
        </w:rPr>
        <w:t xml:space="preserve">John HA, Birnstie.Ml, Jones KW, 1969. RNA-DNA hybrids at cytological level. </w:t>
      </w:r>
      <w:r w:rsidRPr="0025256B">
        <w:rPr>
          <w:i/>
          <w:noProof/>
        </w:rPr>
        <w:t>Nature</w:t>
      </w:r>
      <w:r w:rsidRPr="0025256B">
        <w:rPr>
          <w:noProof/>
        </w:rPr>
        <w:t xml:space="preserve"> </w:t>
      </w:r>
      <w:r w:rsidRPr="0025256B">
        <w:rPr>
          <w:b/>
          <w:noProof/>
        </w:rPr>
        <w:t>223</w:t>
      </w:r>
      <w:r w:rsidRPr="0025256B">
        <w:rPr>
          <w:noProof/>
        </w:rPr>
        <w:t>, 582-&amp;.</w:t>
      </w:r>
    </w:p>
    <w:p w14:paraId="64EEB84C" w14:textId="77777777" w:rsidR="0025256B" w:rsidRPr="0025256B" w:rsidRDefault="0025256B" w:rsidP="0025256B">
      <w:pPr>
        <w:pStyle w:val="EndNoteBibliography"/>
        <w:spacing w:after="240"/>
        <w:rPr>
          <w:noProof/>
        </w:rPr>
      </w:pPr>
      <w:r w:rsidRPr="0025256B">
        <w:rPr>
          <w:noProof/>
        </w:rPr>
        <w:t xml:space="preserve">Jones SS, Murray TD, Allan RE, 1995. Use of alien genes for development of disease resistance in wheat. </w:t>
      </w:r>
      <w:r w:rsidRPr="0025256B">
        <w:rPr>
          <w:i/>
          <w:noProof/>
        </w:rPr>
        <w:t>Annu Rev Phytopathol</w:t>
      </w:r>
      <w:r w:rsidRPr="0025256B">
        <w:rPr>
          <w:noProof/>
        </w:rPr>
        <w:t xml:space="preserve"> </w:t>
      </w:r>
      <w:r w:rsidRPr="0025256B">
        <w:rPr>
          <w:b/>
          <w:noProof/>
        </w:rPr>
        <w:t>33</w:t>
      </w:r>
      <w:r w:rsidRPr="0025256B">
        <w:rPr>
          <w:noProof/>
        </w:rPr>
        <w:t>, 429-43.</w:t>
      </w:r>
    </w:p>
    <w:p w14:paraId="35212E67" w14:textId="77777777" w:rsidR="0025256B" w:rsidRPr="0025256B" w:rsidRDefault="0025256B" w:rsidP="0025256B">
      <w:pPr>
        <w:pStyle w:val="EndNoteBibliography"/>
        <w:spacing w:after="240"/>
        <w:rPr>
          <w:noProof/>
        </w:rPr>
      </w:pPr>
      <w:r w:rsidRPr="0025256B">
        <w:rPr>
          <w:noProof/>
        </w:rPr>
        <w:t>Kasha KJ, Kao KN, 1970. High Frequency Haploid Production in Barley (</w:t>
      </w:r>
      <w:r w:rsidRPr="0025256B">
        <w:rPr>
          <w:i/>
          <w:noProof/>
        </w:rPr>
        <w:t>Hordeum vulgare</w:t>
      </w:r>
      <w:r w:rsidRPr="0025256B">
        <w:rPr>
          <w:noProof/>
        </w:rPr>
        <w:t xml:space="preserve"> L.). </w:t>
      </w:r>
      <w:r w:rsidRPr="0025256B">
        <w:rPr>
          <w:i/>
          <w:noProof/>
        </w:rPr>
        <w:t>Nature</w:t>
      </w:r>
      <w:r w:rsidRPr="0025256B">
        <w:rPr>
          <w:noProof/>
        </w:rPr>
        <w:t xml:space="preserve"> </w:t>
      </w:r>
      <w:r w:rsidRPr="0025256B">
        <w:rPr>
          <w:b/>
          <w:noProof/>
        </w:rPr>
        <w:t>225</w:t>
      </w:r>
      <w:r w:rsidRPr="0025256B">
        <w:rPr>
          <w:noProof/>
        </w:rPr>
        <w:t>, 874-6.</w:t>
      </w:r>
    </w:p>
    <w:p w14:paraId="54FDE362" w14:textId="77777777" w:rsidR="0025256B" w:rsidRPr="0025256B" w:rsidRDefault="0025256B" w:rsidP="0025256B">
      <w:pPr>
        <w:pStyle w:val="EndNoteBibliography"/>
        <w:spacing w:after="240"/>
        <w:rPr>
          <w:noProof/>
        </w:rPr>
      </w:pPr>
      <w:r w:rsidRPr="0025256B">
        <w:rPr>
          <w:noProof/>
        </w:rPr>
        <w:t>Kato A, Kato A, Albert P</w:t>
      </w:r>
      <w:r w:rsidRPr="0025256B">
        <w:rPr>
          <w:i/>
          <w:noProof/>
        </w:rPr>
        <w:t>, et al.</w:t>
      </w:r>
      <w:r w:rsidRPr="0025256B">
        <w:rPr>
          <w:noProof/>
        </w:rPr>
        <w:t xml:space="preserve">, 2006. Sensitive fluorescence in situ hybridization signal detection in maize using directly labeled probes produced by high concentration DNA polymerase nick translation. </w:t>
      </w:r>
      <w:r w:rsidRPr="0025256B">
        <w:rPr>
          <w:i/>
          <w:noProof/>
        </w:rPr>
        <w:t>Biotechnic &amp; Histochemistry</w:t>
      </w:r>
      <w:r w:rsidRPr="0025256B">
        <w:rPr>
          <w:noProof/>
        </w:rPr>
        <w:t xml:space="preserve"> </w:t>
      </w:r>
      <w:r w:rsidRPr="0025256B">
        <w:rPr>
          <w:b/>
          <w:noProof/>
        </w:rPr>
        <w:t>81</w:t>
      </w:r>
      <w:r w:rsidRPr="0025256B">
        <w:rPr>
          <w:noProof/>
        </w:rPr>
        <w:t>, 71-8.</w:t>
      </w:r>
    </w:p>
    <w:p w14:paraId="2B0908C2" w14:textId="77777777" w:rsidR="0025256B" w:rsidRPr="0025256B" w:rsidRDefault="0025256B" w:rsidP="0025256B">
      <w:pPr>
        <w:pStyle w:val="EndNoteBibliography"/>
        <w:spacing w:after="240"/>
        <w:rPr>
          <w:noProof/>
        </w:rPr>
      </w:pPr>
      <w:r w:rsidRPr="0025256B">
        <w:rPr>
          <w:noProof/>
        </w:rPr>
        <w:t>Kilian B, Mammen K, Millet E</w:t>
      </w:r>
      <w:r w:rsidRPr="0025256B">
        <w:rPr>
          <w:i/>
          <w:noProof/>
        </w:rPr>
        <w:t>, et al.</w:t>
      </w:r>
      <w:r w:rsidRPr="0025256B">
        <w:rPr>
          <w:noProof/>
        </w:rPr>
        <w:t xml:space="preserve">, 2011. Aegilops. In: Kole C, ed. </w:t>
      </w:r>
      <w:r w:rsidRPr="0025256B">
        <w:rPr>
          <w:i/>
          <w:noProof/>
        </w:rPr>
        <w:t>Wild Crop Relatives: Genomic and Breeding Resources.</w:t>
      </w:r>
      <w:r w:rsidRPr="0025256B">
        <w:rPr>
          <w:noProof/>
        </w:rPr>
        <w:t xml:space="preserve"> Springer Berlin Heidelberg, 1-76. </w:t>
      </w:r>
    </w:p>
    <w:p w14:paraId="14A1D25F" w14:textId="77777777" w:rsidR="0025256B" w:rsidRPr="0025256B" w:rsidRDefault="0025256B" w:rsidP="0025256B">
      <w:pPr>
        <w:pStyle w:val="EndNoteBibliography"/>
        <w:spacing w:after="240"/>
        <w:rPr>
          <w:noProof/>
        </w:rPr>
      </w:pPr>
      <w:r w:rsidRPr="0025256B">
        <w:rPr>
          <w:noProof/>
        </w:rPr>
        <w:t xml:space="preserve">Kisana NS, Nkongolo KK, Quick JS, Johnson DL, 1993. Production of Doubled Haploids by Anther Culture and Wheat X Maize Method in a Wheat Breeding Program. </w:t>
      </w:r>
      <w:r w:rsidRPr="0025256B">
        <w:rPr>
          <w:i/>
          <w:noProof/>
        </w:rPr>
        <w:t>Plant Breeding</w:t>
      </w:r>
      <w:r w:rsidRPr="0025256B">
        <w:rPr>
          <w:noProof/>
        </w:rPr>
        <w:t xml:space="preserve"> </w:t>
      </w:r>
      <w:r w:rsidRPr="0025256B">
        <w:rPr>
          <w:b/>
          <w:noProof/>
        </w:rPr>
        <w:t>110</w:t>
      </w:r>
      <w:r w:rsidRPr="0025256B">
        <w:rPr>
          <w:noProof/>
        </w:rPr>
        <w:t>, 96-102.</w:t>
      </w:r>
    </w:p>
    <w:p w14:paraId="1F103C76" w14:textId="77777777" w:rsidR="0025256B" w:rsidRPr="0025256B" w:rsidRDefault="0025256B" w:rsidP="0025256B">
      <w:pPr>
        <w:pStyle w:val="EndNoteBibliography"/>
        <w:spacing w:after="240"/>
        <w:rPr>
          <w:noProof/>
        </w:rPr>
      </w:pPr>
      <w:r w:rsidRPr="0025256B">
        <w:rPr>
          <w:noProof/>
        </w:rPr>
        <w:t xml:space="preserve">Knott D, 1961. The inheritance of rust resistance. VI. The transfer of stem rust resistance from Agropyron elongatum to common wheat. </w:t>
      </w:r>
      <w:r w:rsidRPr="0025256B">
        <w:rPr>
          <w:i/>
          <w:noProof/>
        </w:rPr>
        <w:t>Canadian Journal of Plant Science</w:t>
      </w:r>
      <w:r w:rsidRPr="0025256B">
        <w:rPr>
          <w:noProof/>
        </w:rPr>
        <w:t xml:space="preserve"> </w:t>
      </w:r>
      <w:r w:rsidRPr="0025256B">
        <w:rPr>
          <w:b/>
          <w:noProof/>
        </w:rPr>
        <w:t>41</w:t>
      </w:r>
      <w:r w:rsidRPr="0025256B">
        <w:rPr>
          <w:noProof/>
        </w:rPr>
        <w:t>, 109-23.</w:t>
      </w:r>
    </w:p>
    <w:p w14:paraId="4CEC4C50" w14:textId="77777777" w:rsidR="0025256B" w:rsidRPr="0025256B" w:rsidRDefault="0025256B" w:rsidP="0025256B">
      <w:pPr>
        <w:pStyle w:val="EndNoteBibliography"/>
        <w:spacing w:after="240"/>
        <w:rPr>
          <w:noProof/>
        </w:rPr>
      </w:pPr>
      <w:r w:rsidRPr="0025256B">
        <w:rPr>
          <w:noProof/>
        </w:rPr>
        <w:t xml:space="preserve">Knott D, 1968. Translocations involving Triticum chromosomes and Agropyron chromosomes carrying rust resistance. </w:t>
      </w:r>
      <w:r w:rsidRPr="0025256B">
        <w:rPr>
          <w:i/>
          <w:noProof/>
        </w:rPr>
        <w:t>Canadian Journal of Genetics and Cytology</w:t>
      </w:r>
      <w:r w:rsidRPr="0025256B">
        <w:rPr>
          <w:noProof/>
        </w:rPr>
        <w:t xml:space="preserve"> </w:t>
      </w:r>
      <w:r w:rsidRPr="0025256B">
        <w:rPr>
          <w:b/>
          <w:noProof/>
        </w:rPr>
        <w:t>10</w:t>
      </w:r>
      <w:r w:rsidRPr="0025256B">
        <w:rPr>
          <w:noProof/>
        </w:rPr>
        <w:t>, 695-6.</w:t>
      </w:r>
    </w:p>
    <w:p w14:paraId="203883EA" w14:textId="77777777" w:rsidR="0025256B" w:rsidRPr="0025256B" w:rsidRDefault="0025256B" w:rsidP="0025256B">
      <w:pPr>
        <w:pStyle w:val="EndNoteBibliography"/>
        <w:spacing w:after="240"/>
        <w:rPr>
          <w:noProof/>
        </w:rPr>
      </w:pPr>
      <w:r w:rsidRPr="0025256B">
        <w:rPr>
          <w:noProof/>
        </w:rPr>
        <w:t xml:space="preserve">Knott DR, 1988. The chromosome location of four recombinants between </w:t>
      </w:r>
      <w:r w:rsidRPr="0025256B">
        <w:rPr>
          <w:i/>
          <w:noProof/>
        </w:rPr>
        <w:t>Agropyron</w:t>
      </w:r>
      <w:r w:rsidRPr="0025256B">
        <w:rPr>
          <w:noProof/>
        </w:rPr>
        <w:t xml:space="preserve"> chromosome 7el2 and a wheat chromosome. </w:t>
      </w:r>
      <w:r w:rsidRPr="0025256B">
        <w:rPr>
          <w:i/>
          <w:noProof/>
        </w:rPr>
        <w:t>Genome</w:t>
      </w:r>
      <w:r w:rsidRPr="0025256B">
        <w:rPr>
          <w:noProof/>
        </w:rPr>
        <w:t xml:space="preserve"> </w:t>
      </w:r>
      <w:r w:rsidRPr="0025256B">
        <w:rPr>
          <w:b/>
          <w:noProof/>
        </w:rPr>
        <w:t>30</w:t>
      </w:r>
      <w:r w:rsidRPr="0025256B">
        <w:rPr>
          <w:noProof/>
        </w:rPr>
        <w:t>, 97-8.</w:t>
      </w:r>
    </w:p>
    <w:p w14:paraId="33295C3C" w14:textId="77777777" w:rsidR="0025256B" w:rsidRPr="0025256B" w:rsidRDefault="0025256B" w:rsidP="0025256B">
      <w:pPr>
        <w:pStyle w:val="EndNoteBibliography"/>
        <w:spacing w:after="240"/>
        <w:rPr>
          <w:noProof/>
        </w:rPr>
      </w:pPr>
      <w:r w:rsidRPr="0025256B">
        <w:rPr>
          <w:noProof/>
        </w:rPr>
        <w:t xml:space="preserve">Kolmer JA, Garvin DF, Jin Y, 2011. Expression of a Thatcher Wheat Adult Plant Stem Rust Resistance QTL on Chromosome Arm 2BL is Enhanced by. </w:t>
      </w:r>
      <w:r w:rsidRPr="0025256B">
        <w:rPr>
          <w:i/>
          <w:noProof/>
        </w:rPr>
        <w:t>Crop Science</w:t>
      </w:r>
      <w:r w:rsidRPr="0025256B">
        <w:rPr>
          <w:noProof/>
        </w:rPr>
        <w:t xml:space="preserve"> </w:t>
      </w:r>
      <w:r w:rsidRPr="0025256B">
        <w:rPr>
          <w:b/>
          <w:noProof/>
        </w:rPr>
        <w:t>51</w:t>
      </w:r>
      <w:r w:rsidRPr="0025256B">
        <w:rPr>
          <w:noProof/>
        </w:rPr>
        <w:t>, 526.</w:t>
      </w:r>
    </w:p>
    <w:p w14:paraId="54C4346D" w14:textId="77777777" w:rsidR="0025256B" w:rsidRPr="0025256B" w:rsidRDefault="0025256B" w:rsidP="0025256B">
      <w:pPr>
        <w:pStyle w:val="EndNoteBibliography"/>
        <w:spacing w:after="240"/>
        <w:rPr>
          <w:noProof/>
        </w:rPr>
      </w:pPr>
      <w:r w:rsidRPr="0025256B">
        <w:rPr>
          <w:noProof/>
        </w:rPr>
        <w:t>Krattinger SG, Lagudah ES, Spielmeyer W</w:t>
      </w:r>
      <w:r w:rsidRPr="0025256B">
        <w:rPr>
          <w:i/>
          <w:noProof/>
        </w:rPr>
        <w:t>, et al.</w:t>
      </w:r>
      <w:r w:rsidRPr="0025256B">
        <w:rPr>
          <w:noProof/>
        </w:rPr>
        <w:t xml:space="preserve">, 2009. A putative ABC transporter confers durable resistance to multiple fungal pathogens in wheat. </w:t>
      </w:r>
      <w:r w:rsidRPr="0025256B">
        <w:rPr>
          <w:i/>
          <w:noProof/>
        </w:rPr>
        <w:t>Science</w:t>
      </w:r>
      <w:r w:rsidRPr="0025256B">
        <w:rPr>
          <w:noProof/>
        </w:rPr>
        <w:t xml:space="preserve"> </w:t>
      </w:r>
      <w:r w:rsidRPr="0025256B">
        <w:rPr>
          <w:b/>
          <w:noProof/>
        </w:rPr>
        <w:t>323</w:t>
      </w:r>
      <w:r w:rsidRPr="0025256B">
        <w:rPr>
          <w:noProof/>
        </w:rPr>
        <w:t>, 1360-3.</w:t>
      </w:r>
    </w:p>
    <w:p w14:paraId="061C1025" w14:textId="77777777" w:rsidR="0025256B" w:rsidRPr="0025256B" w:rsidRDefault="0025256B" w:rsidP="0025256B">
      <w:pPr>
        <w:pStyle w:val="EndNoteBibliography"/>
        <w:spacing w:after="240"/>
        <w:rPr>
          <w:noProof/>
        </w:rPr>
      </w:pPr>
      <w:r w:rsidRPr="0025256B">
        <w:rPr>
          <w:noProof/>
        </w:rPr>
        <w:t xml:space="preserve">Lagudah E, Mcfadden H, Singh R, Huerta-Espino J, Bariana H, Spielmeyer W, 2006. Molecular genetic characterization of the Lr34/Yr18 slow rusting resistance gene region in wheat. </w:t>
      </w:r>
      <w:r w:rsidRPr="0025256B">
        <w:rPr>
          <w:i/>
          <w:noProof/>
        </w:rPr>
        <w:t>Theoretical and Applied Genetics</w:t>
      </w:r>
      <w:r w:rsidRPr="0025256B">
        <w:rPr>
          <w:noProof/>
        </w:rPr>
        <w:t xml:space="preserve"> </w:t>
      </w:r>
      <w:r w:rsidRPr="0025256B">
        <w:rPr>
          <w:b/>
          <w:noProof/>
        </w:rPr>
        <w:t>114</w:t>
      </w:r>
      <w:r w:rsidRPr="0025256B">
        <w:rPr>
          <w:noProof/>
        </w:rPr>
        <w:t>, 21-30.</w:t>
      </w:r>
    </w:p>
    <w:p w14:paraId="7DA4070C" w14:textId="77777777" w:rsidR="0025256B" w:rsidRPr="0025256B" w:rsidRDefault="0025256B" w:rsidP="0025256B">
      <w:pPr>
        <w:pStyle w:val="EndNoteBibliography"/>
        <w:spacing w:after="240"/>
        <w:rPr>
          <w:noProof/>
        </w:rPr>
      </w:pPr>
      <w:r w:rsidRPr="0025256B">
        <w:rPr>
          <w:noProof/>
        </w:rPr>
        <w:t xml:space="preserve">Langer-Safer PR, Levine M, Ward DC, 1982. Immunological method for mapping genes on Drosophila polytene chromosomes. </w:t>
      </w:r>
      <w:r w:rsidRPr="0025256B">
        <w:rPr>
          <w:i/>
          <w:noProof/>
        </w:rPr>
        <w:t>Proceedings of the National Academy of Sciences</w:t>
      </w:r>
      <w:r w:rsidRPr="0025256B">
        <w:rPr>
          <w:noProof/>
        </w:rPr>
        <w:t xml:space="preserve"> </w:t>
      </w:r>
      <w:r w:rsidRPr="0025256B">
        <w:rPr>
          <w:b/>
          <w:noProof/>
        </w:rPr>
        <w:t>79</w:t>
      </w:r>
      <w:r w:rsidRPr="0025256B">
        <w:rPr>
          <w:noProof/>
        </w:rPr>
        <w:t>, 4381-5.</w:t>
      </w:r>
    </w:p>
    <w:p w14:paraId="18AF4CA0" w14:textId="77777777" w:rsidR="0025256B" w:rsidRPr="0025256B" w:rsidRDefault="0025256B" w:rsidP="0025256B">
      <w:pPr>
        <w:pStyle w:val="EndNoteBibliography"/>
        <w:spacing w:after="240"/>
        <w:rPr>
          <w:noProof/>
        </w:rPr>
      </w:pPr>
      <w:r w:rsidRPr="0025256B">
        <w:rPr>
          <w:noProof/>
        </w:rPr>
        <w:t xml:space="preserve">Laurie DA, Bennett MD, 1986. Wheat X Maize Hybridization. </w:t>
      </w:r>
      <w:r w:rsidRPr="0025256B">
        <w:rPr>
          <w:i/>
          <w:noProof/>
        </w:rPr>
        <w:t>Canadian Journal of Genetics and Cytology</w:t>
      </w:r>
      <w:r w:rsidRPr="0025256B">
        <w:rPr>
          <w:noProof/>
        </w:rPr>
        <w:t xml:space="preserve"> </w:t>
      </w:r>
      <w:r w:rsidRPr="0025256B">
        <w:rPr>
          <w:b/>
          <w:noProof/>
        </w:rPr>
        <w:t>28</w:t>
      </w:r>
      <w:r w:rsidRPr="0025256B">
        <w:rPr>
          <w:noProof/>
        </w:rPr>
        <w:t>, 313-6.</w:t>
      </w:r>
    </w:p>
    <w:p w14:paraId="181B53F2" w14:textId="77777777" w:rsidR="0025256B" w:rsidRPr="0025256B" w:rsidRDefault="0025256B" w:rsidP="0025256B">
      <w:pPr>
        <w:pStyle w:val="EndNoteBibliography"/>
        <w:spacing w:after="240"/>
        <w:rPr>
          <w:noProof/>
        </w:rPr>
      </w:pPr>
      <w:r w:rsidRPr="0025256B">
        <w:rPr>
          <w:noProof/>
        </w:rPr>
        <w:t xml:space="preserve">Laurie DA, Bennett MD, 1988. The Production of Haploid Wheat Plants from Wheat X Maize Crosses. </w:t>
      </w:r>
      <w:r w:rsidRPr="0025256B">
        <w:rPr>
          <w:i/>
          <w:noProof/>
        </w:rPr>
        <w:t>Theoretical and Applied Genetics</w:t>
      </w:r>
      <w:r w:rsidRPr="0025256B">
        <w:rPr>
          <w:noProof/>
        </w:rPr>
        <w:t xml:space="preserve"> </w:t>
      </w:r>
      <w:r w:rsidRPr="0025256B">
        <w:rPr>
          <w:b/>
          <w:noProof/>
        </w:rPr>
        <w:t>76</w:t>
      </w:r>
      <w:r w:rsidRPr="0025256B">
        <w:rPr>
          <w:noProof/>
        </w:rPr>
        <w:t>, 393-7.</w:t>
      </w:r>
    </w:p>
    <w:p w14:paraId="6B7018C5" w14:textId="77777777" w:rsidR="0025256B" w:rsidRPr="0025256B" w:rsidRDefault="0025256B" w:rsidP="0025256B">
      <w:pPr>
        <w:pStyle w:val="EndNoteBibliography"/>
        <w:spacing w:after="240"/>
        <w:rPr>
          <w:noProof/>
        </w:rPr>
      </w:pPr>
      <w:r w:rsidRPr="0025256B">
        <w:rPr>
          <w:noProof/>
        </w:rPr>
        <w:t xml:space="preserve">Le HT, Armstrong K, Miki B, 1989. Detection of rye DNA in wheat-rye hybrids and wheat translocation stocks using total genomic DNA as a probe. </w:t>
      </w:r>
      <w:r w:rsidRPr="0025256B">
        <w:rPr>
          <w:i/>
          <w:noProof/>
        </w:rPr>
        <w:t>Plant Molecular Biology Reporter</w:t>
      </w:r>
      <w:r w:rsidRPr="0025256B">
        <w:rPr>
          <w:noProof/>
        </w:rPr>
        <w:t xml:space="preserve"> </w:t>
      </w:r>
      <w:r w:rsidRPr="0025256B">
        <w:rPr>
          <w:b/>
          <w:noProof/>
        </w:rPr>
        <w:t>7</w:t>
      </w:r>
      <w:r w:rsidRPr="0025256B">
        <w:rPr>
          <w:noProof/>
        </w:rPr>
        <w:t>, 150-8.</w:t>
      </w:r>
    </w:p>
    <w:p w14:paraId="46731DB3" w14:textId="77777777" w:rsidR="0025256B" w:rsidRPr="0025256B" w:rsidRDefault="0025256B" w:rsidP="0025256B">
      <w:pPr>
        <w:pStyle w:val="EndNoteBibliography"/>
        <w:spacing w:after="240"/>
        <w:rPr>
          <w:noProof/>
        </w:rPr>
      </w:pPr>
      <w:r w:rsidRPr="0025256B">
        <w:rPr>
          <w:noProof/>
        </w:rPr>
        <w:t xml:space="preserve">Leonard KJSLJ, 2005. &lt;Leonard and Szabo. 2005. Stem rust of small grains and grasses caused by Puccinia graminis.pdf&gt;. </w:t>
      </w:r>
      <w:r w:rsidRPr="0025256B">
        <w:rPr>
          <w:i/>
          <w:noProof/>
        </w:rPr>
        <w:t>Mol Plant Pathol</w:t>
      </w:r>
      <w:r w:rsidRPr="0025256B">
        <w:rPr>
          <w:noProof/>
        </w:rPr>
        <w:t xml:space="preserve"> </w:t>
      </w:r>
      <w:r w:rsidRPr="0025256B">
        <w:rPr>
          <w:b/>
          <w:noProof/>
        </w:rPr>
        <w:t>6</w:t>
      </w:r>
      <w:r w:rsidRPr="0025256B">
        <w:rPr>
          <w:noProof/>
        </w:rPr>
        <w:t>, 99-111.</w:t>
      </w:r>
    </w:p>
    <w:p w14:paraId="494737AA" w14:textId="77777777" w:rsidR="0025256B" w:rsidRPr="0025256B" w:rsidRDefault="0025256B" w:rsidP="0025256B">
      <w:pPr>
        <w:pStyle w:val="EndNoteBibliography"/>
        <w:spacing w:after="240"/>
        <w:rPr>
          <w:noProof/>
        </w:rPr>
      </w:pPr>
      <w:r w:rsidRPr="0025256B">
        <w:rPr>
          <w:noProof/>
        </w:rPr>
        <w:t xml:space="preserve">Liu S, Chao S, Anderson J, 2008. New DNA markers for high molecular weight glutenin subunits in wheat. </w:t>
      </w:r>
      <w:r w:rsidRPr="0025256B">
        <w:rPr>
          <w:i/>
          <w:noProof/>
        </w:rPr>
        <w:t>Theoretical and Applied Genetics</w:t>
      </w:r>
      <w:r w:rsidRPr="0025256B">
        <w:rPr>
          <w:noProof/>
        </w:rPr>
        <w:t xml:space="preserve"> </w:t>
      </w:r>
      <w:r w:rsidRPr="0025256B">
        <w:rPr>
          <w:b/>
          <w:noProof/>
        </w:rPr>
        <w:t>118</w:t>
      </w:r>
      <w:r w:rsidRPr="0025256B">
        <w:rPr>
          <w:noProof/>
        </w:rPr>
        <w:t>, 177-83.</w:t>
      </w:r>
    </w:p>
    <w:p w14:paraId="4C2F5437" w14:textId="77777777" w:rsidR="0025256B" w:rsidRPr="0025256B" w:rsidRDefault="0025256B" w:rsidP="0025256B">
      <w:pPr>
        <w:pStyle w:val="EndNoteBibliography"/>
        <w:spacing w:after="240"/>
        <w:rPr>
          <w:noProof/>
        </w:rPr>
      </w:pPr>
      <w:r w:rsidRPr="0025256B">
        <w:rPr>
          <w:noProof/>
        </w:rPr>
        <w:t xml:space="preserve">Liu S, Yu LX, Singh RP, Jin Y, Sorrells ME, Anderson JA, 2010. Diagnostic and co-dominant PCR markers for wheat stem rust resistance genes Sr25 and Sr26. </w:t>
      </w:r>
      <w:r w:rsidRPr="0025256B">
        <w:rPr>
          <w:i/>
          <w:noProof/>
        </w:rPr>
        <w:t>Theor Appl Genet</w:t>
      </w:r>
      <w:r w:rsidRPr="0025256B">
        <w:rPr>
          <w:noProof/>
        </w:rPr>
        <w:t xml:space="preserve"> </w:t>
      </w:r>
      <w:r w:rsidRPr="0025256B">
        <w:rPr>
          <w:b/>
          <w:noProof/>
        </w:rPr>
        <w:t>120</w:t>
      </w:r>
      <w:r w:rsidRPr="0025256B">
        <w:rPr>
          <w:noProof/>
        </w:rPr>
        <w:t>, 691-7.</w:t>
      </w:r>
    </w:p>
    <w:p w14:paraId="4EBEAB8E" w14:textId="77777777" w:rsidR="0025256B" w:rsidRPr="0025256B" w:rsidRDefault="0025256B" w:rsidP="0025256B">
      <w:pPr>
        <w:pStyle w:val="EndNoteBibliography"/>
        <w:spacing w:after="240"/>
        <w:rPr>
          <w:noProof/>
        </w:rPr>
      </w:pPr>
      <w:r w:rsidRPr="0025256B">
        <w:rPr>
          <w:noProof/>
        </w:rPr>
        <w:t>Liu W, Danilova TV, Rouse MN</w:t>
      </w:r>
      <w:r w:rsidRPr="0025256B">
        <w:rPr>
          <w:i/>
          <w:noProof/>
        </w:rPr>
        <w:t>, et al.</w:t>
      </w:r>
      <w:r w:rsidRPr="0025256B">
        <w:rPr>
          <w:noProof/>
        </w:rPr>
        <w:t xml:space="preserve">, 2013. Development and characterization of a compensating wheat-Thinopyrum intermedium Robertsonian translocation with Sr44 resistance to stem rust (Ug99). </w:t>
      </w:r>
      <w:r w:rsidRPr="0025256B">
        <w:rPr>
          <w:i/>
          <w:noProof/>
        </w:rPr>
        <w:t>Theor Appl Genet</w:t>
      </w:r>
      <w:r w:rsidRPr="0025256B">
        <w:rPr>
          <w:noProof/>
        </w:rPr>
        <w:t xml:space="preserve"> </w:t>
      </w:r>
      <w:r w:rsidRPr="0025256B">
        <w:rPr>
          <w:b/>
          <w:noProof/>
        </w:rPr>
        <w:t>126</w:t>
      </w:r>
      <w:r w:rsidRPr="0025256B">
        <w:rPr>
          <w:noProof/>
        </w:rPr>
        <w:t>, 1167-77.</w:t>
      </w:r>
    </w:p>
    <w:p w14:paraId="03C83DCE" w14:textId="77777777" w:rsidR="0025256B" w:rsidRPr="0025256B" w:rsidRDefault="0025256B" w:rsidP="0025256B">
      <w:pPr>
        <w:pStyle w:val="EndNoteBibliography"/>
        <w:spacing w:after="240"/>
        <w:rPr>
          <w:noProof/>
        </w:rPr>
      </w:pPr>
      <w:r w:rsidRPr="0025256B">
        <w:rPr>
          <w:noProof/>
        </w:rPr>
        <w:t xml:space="preserve">Liu W, Jin Y, Rouse M, Friebe B, Gill B, Pumphrey MO, 2011a. Development and characterization of wheat-Ae. searsii Robertsonian translocations and a recombinant chromosome conferring resistance to stem rust. </w:t>
      </w:r>
      <w:r w:rsidRPr="0025256B">
        <w:rPr>
          <w:i/>
          <w:noProof/>
        </w:rPr>
        <w:t>Theor Appl Genet</w:t>
      </w:r>
      <w:r w:rsidRPr="0025256B">
        <w:rPr>
          <w:noProof/>
        </w:rPr>
        <w:t xml:space="preserve"> </w:t>
      </w:r>
      <w:r w:rsidRPr="0025256B">
        <w:rPr>
          <w:b/>
          <w:noProof/>
        </w:rPr>
        <w:t>122</w:t>
      </w:r>
      <w:r w:rsidRPr="0025256B">
        <w:rPr>
          <w:noProof/>
        </w:rPr>
        <w:t>, 1537-45.</w:t>
      </w:r>
    </w:p>
    <w:p w14:paraId="33F7CBCC" w14:textId="77777777" w:rsidR="0025256B" w:rsidRPr="0025256B" w:rsidRDefault="0025256B" w:rsidP="0025256B">
      <w:pPr>
        <w:pStyle w:val="EndNoteBibliography"/>
        <w:spacing w:after="240"/>
        <w:rPr>
          <w:noProof/>
        </w:rPr>
      </w:pPr>
      <w:r w:rsidRPr="0025256B">
        <w:rPr>
          <w:noProof/>
        </w:rPr>
        <w:t xml:space="preserve">Liu W, Rouse M, Friebe B, Jin Y, Gill B, Pumphrey MO, 2011b. Discovery and molecular mapping of a new gene conferring resistance to stem rust, Sr53, derived from Aegilops geniculata and characterization of spontaneous translocation stocks with reduced alien chromatin. </w:t>
      </w:r>
      <w:r w:rsidRPr="0025256B">
        <w:rPr>
          <w:i/>
          <w:noProof/>
        </w:rPr>
        <w:t>Chromosome Research</w:t>
      </w:r>
      <w:r w:rsidRPr="0025256B">
        <w:rPr>
          <w:noProof/>
        </w:rPr>
        <w:t xml:space="preserve"> </w:t>
      </w:r>
      <w:r w:rsidRPr="0025256B">
        <w:rPr>
          <w:b/>
          <w:noProof/>
        </w:rPr>
        <w:t>19</w:t>
      </w:r>
      <w:r w:rsidRPr="0025256B">
        <w:rPr>
          <w:noProof/>
        </w:rPr>
        <w:t>, 669-82.</w:t>
      </w:r>
    </w:p>
    <w:p w14:paraId="44522148" w14:textId="77777777" w:rsidR="0025256B" w:rsidRPr="0025256B" w:rsidRDefault="0025256B" w:rsidP="0025256B">
      <w:pPr>
        <w:pStyle w:val="EndNoteBibliography"/>
        <w:spacing w:after="240"/>
        <w:rPr>
          <w:noProof/>
        </w:rPr>
      </w:pPr>
      <w:r w:rsidRPr="0025256B">
        <w:rPr>
          <w:noProof/>
        </w:rPr>
        <w:t>Lopez-Vera EE, Nelson S, Singh RP</w:t>
      </w:r>
      <w:r w:rsidRPr="0025256B">
        <w:rPr>
          <w:i/>
          <w:noProof/>
        </w:rPr>
        <w:t>, et al.</w:t>
      </w:r>
      <w:r w:rsidRPr="0025256B">
        <w:rPr>
          <w:noProof/>
        </w:rPr>
        <w:t xml:space="preserve">, 2014. Resistance to stem rust Ug99 in six bread wheat cultivars maps to chromosome 6DS. </w:t>
      </w:r>
      <w:r w:rsidRPr="0025256B">
        <w:rPr>
          <w:i/>
          <w:noProof/>
        </w:rPr>
        <w:t>Theor Appl Genet</w:t>
      </w:r>
      <w:r w:rsidRPr="0025256B">
        <w:rPr>
          <w:noProof/>
        </w:rPr>
        <w:t xml:space="preserve"> </w:t>
      </w:r>
      <w:r w:rsidRPr="0025256B">
        <w:rPr>
          <w:b/>
          <w:noProof/>
        </w:rPr>
        <w:t>127</w:t>
      </w:r>
      <w:r w:rsidRPr="0025256B">
        <w:rPr>
          <w:noProof/>
        </w:rPr>
        <w:t>, 231-9.</w:t>
      </w:r>
    </w:p>
    <w:p w14:paraId="1DD3AEA2" w14:textId="77777777" w:rsidR="0025256B" w:rsidRPr="0025256B" w:rsidRDefault="0025256B" w:rsidP="0025256B">
      <w:pPr>
        <w:pStyle w:val="EndNoteBibliography"/>
        <w:spacing w:after="240"/>
        <w:rPr>
          <w:noProof/>
        </w:rPr>
      </w:pPr>
      <w:r w:rsidRPr="0025256B">
        <w:rPr>
          <w:noProof/>
        </w:rPr>
        <w:t xml:space="preserve">Lukaszewski A, Gustafson J, 1983. Translocations and modifications of chromosomes in triticale× wheat hybrids. </w:t>
      </w:r>
      <w:r w:rsidRPr="0025256B">
        <w:rPr>
          <w:i/>
          <w:noProof/>
        </w:rPr>
        <w:t>Theoretical and Applied Genetics</w:t>
      </w:r>
      <w:r w:rsidRPr="0025256B">
        <w:rPr>
          <w:noProof/>
        </w:rPr>
        <w:t xml:space="preserve"> </w:t>
      </w:r>
      <w:r w:rsidRPr="0025256B">
        <w:rPr>
          <w:b/>
          <w:noProof/>
        </w:rPr>
        <w:t>64</w:t>
      </w:r>
      <w:r w:rsidRPr="0025256B">
        <w:rPr>
          <w:noProof/>
        </w:rPr>
        <w:t>, 239-48.</w:t>
      </w:r>
    </w:p>
    <w:p w14:paraId="5CDF50C5" w14:textId="77777777" w:rsidR="0025256B" w:rsidRPr="0025256B" w:rsidRDefault="0025256B" w:rsidP="0025256B">
      <w:pPr>
        <w:pStyle w:val="EndNoteBibliography"/>
        <w:spacing w:after="240"/>
        <w:rPr>
          <w:noProof/>
        </w:rPr>
      </w:pPr>
      <w:r w:rsidRPr="0025256B">
        <w:rPr>
          <w:noProof/>
        </w:rPr>
        <w:t xml:space="preserve">Maechler M, Rousseeuw P, Struyf A, Hubert M, Hornik K, 2014. </w:t>
      </w:r>
      <w:r w:rsidRPr="0025256B">
        <w:rPr>
          <w:i/>
          <w:noProof/>
        </w:rPr>
        <w:t>cluster: Cluster analysis basics and extensions V. R package version 1.15.3</w:t>
      </w:r>
      <w:r w:rsidRPr="0025256B">
        <w:rPr>
          <w:noProof/>
        </w:rPr>
        <w:t>.</w:t>
      </w:r>
    </w:p>
    <w:p w14:paraId="7E2A8030" w14:textId="77777777" w:rsidR="0025256B" w:rsidRPr="0025256B" w:rsidRDefault="0025256B" w:rsidP="0025256B">
      <w:pPr>
        <w:pStyle w:val="EndNoteBibliography"/>
        <w:spacing w:after="240"/>
        <w:rPr>
          <w:noProof/>
        </w:rPr>
      </w:pPr>
      <w:r w:rsidRPr="0025256B">
        <w:rPr>
          <w:noProof/>
        </w:rPr>
        <w:t>Mago R, Bariana HS, Dundas IS</w:t>
      </w:r>
      <w:r w:rsidRPr="0025256B">
        <w:rPr>
          <w:i/>
          <w:noProof/>
        </w:rPr>
        <w:t>, et al.</w:t>
      </w:r>
      <w:r w:rsidRPr="0025256B">
        <w:rPr>
          <w:noProof/>
        </w:rPr>
        <w:t xml:space="preserve">, 2005. Development of PCR markers for the selection of wheat stem rust resistance genes Sr24 and Sr26 in diverse wheat germplasm. </w:t>
      </w:r>
      <w:r w:rsidRPr="0025256B">
        <w:rPr>
          <w:i/>
          <w:noProof/>
        </w:rPr>
        <w:t>Theor Appl Genet</w:t>
      </w:r>
      <w:r w:rsidRPr="0025256B">
        <w:rPr>
          <w:noProof/>
        </w:rPr>
        <w:t xml:space="preserve"> </w:t>
      </w:r>
      <w:r w:rsidRPr="0025256B">
        <w:rPr>
          <w:b/>
          <w:noProof/>
        </w:rPr>
        <w:t>111</w:t>
      </w:r>
      <w:r w:rsidRPr="0025256B">
        <w:rPr>
          <w:noProof/>
        </w:rPr>
        <w:t>, 496-504.</w:t>
      </w:r>
    </w:p>
    <w:p w14:paraId="3F849D7C" w14:textId="77777777" w:rsidR="0025256B" w:rsidRPr="0025256B" w:rsidRDefault="0025256B" w:rsidP="0025256B">
      <w:pPr>
        <w:pStyle w:val="EndNoteBibliography"/>
        <w:spacing w:after="240"/>
        <w:rPr>
          <w:noProof/>
        </w:rPr>
      </w:pPr>
      <w:r w:rsidRPr="0025256B">
        <w:rPr>
          <w:noProof/>
        </w:rPr>
        <w:t xml:space="preserve">Martins-Lopes PF, Guedes-Pinto H, Pinto-Carnide O, Snape J, 2001. The effect of spikelet position on the success frequencies of wheat haploid production using the maize cross system. </w:t>
      </w:r>
      <w:r w:rsidRPr="0025256B">
        <w:rPr>
          <w:i/>
          <w:noProof/>
        </w:rPr>
        <w:t>Euphytica</w:t>
      </w:r>
      <w:r w:rsidRPr="0025256B">
        <w:rPr>
          <w:noProof/>
        </w:rPr>
        <w:t xml:space="preserve"> </w:t>
      </w:r>
      <w:r w:rsidRPr="0025256B">
        <w:rPr>
          <w:b/>
          <w:noProof/>
        </w:rPr>
        <w:t>121</w:t>
      </w:r>
      <w:r w:rsidRPr="0025256B">
        <w:rPr>
          <w:noProof/>
        </w:rPr>
        <w:t>, 265-71.</w:t>
      </w:r>
    </w:p>
    <w:p w14:paraId="5D9A7530" w14:textId="77777777" w:rsidR="0025256B" w:rsidRPr="0025256B" w:rsidRDefault="0025256B" w:rsidP="0025256B">
      <w:pPr>
        <w:pStyle w:val="EndNoteBibliography"/>
        <w:spacing w:after="240"/>
        <w:rPr>
          <w:noProof/>
        </w:rPr>
      </w:pPr>
      <w:r w:rsidRPr="0025256B">
        <w:rPr>
          <w:noProof/>
        </w:rPr>
        <w:t xml:space="preserve">Matzk F, Mahn A, 1994. Improved Techniques for Haploid Production in Wheat using Chromosome Elimination. </w:t>
      </w:r>
      <w:r w:rsidRPr="0025256B">
        <w:rPr>
          <w:i/>
          <w:noProof/>
        </w:rPr>
        <w:t>Plant Breeding</w:t>
      </w:r>
      <w:r w:rsidRPr="0025256B">
        <w:rPr>
          <w:noProof/>
        </w:rPr>
        <w:t xml:space="preserve"> </w:t>
      </w:r>
      <w:r w:rsidRPr="0025256B">
        <w:rPr>
          <w:b/>
          <w:noProof/>
        </w:rPr>
        <w:t>113</w:t>
      </w:r>
      <w:r w:rsidRPr="0025256B">
        <w:rPr>
          <w:noProof/>
        </w:rPr>
        <w:t>, 125-9.</w:t>
      </w:r>
    </w:p>
    <w:p w14:paraId="098E95CC" w14:textId="77777777" w:rsidR="0025256B" w:rsidRPr="0025256B" w:rsidRDefault="0025256B" w:rsidP="0025256B">
      <w:pPr>
        <w:pStyle w:val="EndNoteBibliography"/>
        <w:spacing w:after="240"/>
        <w:rPr>
          <w:noProof/>
        </w:rPr>
      </w:pPr>
      <w:r w:rsidRPr="0025256B">
        <w:rPr>
          <w:noProof/>
        </w:rPr>
        <w:t xml:space="preserve">Mcintosh R, 1978. Cytogenetical studies in wheat X. Monosomic analysis and linkage studies involving genes for resistance to Puccinia graminis f. sp. tritici in cultivar Kota. </w:t>
      </w:r>
      <w:r w:rsidRPr="0025256B">
        <w:rPr>
          <w:i/>
          <w:noProof/>
        </w:rPr>
        <w:t>Heredity</w:t>
      </w:r>
      <w:r w:rsidRPr="0025256B">
        <w:rPr>
          <w:noProof/>
        </w:rPr>
        <w:t>.</w:t>
      </w:r>
    </w:p>
    <w:p w14:paraId="3E15610A" w14:textId="77777777" w:rsidR="0025256B" w:rsidRPr="0025256B" w:rsidRDefault="0025256B" w:rsidP="0025256B">
      <w:pPr>
        <w:pStyle w:val="EndNoteBibliography"/>
        <w:rPr>
          <w:noProof/>
        </w:rPr>
      </w:pPr>
      <w:r w:rsidRPr="0025256B">
        <w:rPr>
          <w:noProof/>
        </w:rPr>
        <w:t xml:space="preserve">Mcintosh RA, Wellings CR, Park RF, 1995. </w:t>
      </w:r>
      <w:r w:rsidRPr="0025256B">
        <w:rPr>
          <w:i/>
          <w:noProof/>
        </w:rPr>
        <w:t>Wheat rusts: an atlas of resistance genes</w:t>
      </w:r>
      <w:r w:rsidRPr="0025256B">
        <w:rPr>
          <w:noProof/>
        </w:rPr>
        <w:t>. Dordrecht</w:t>
      </w:r>
    </w:p>
    <w:p w14:paraId="5538A3BC" w14:textId="77777777" w:rsidR="0025256B" w:rsidRPr="0025256B" w:rsidRDefault="0025256B" w:rsidP="0025256B">
      <w:pPr>
        <w:pStyle w:val="EndNoteBibliography"/>
        <w:spacing w:after="240"/>
        <w:rPr>
          <w:noProof/>
        </w:rPr>
      </w:pPr>
      <w:r w:rsidRPr="0025256B">
        <w:rPr>
          <w:noProof/>
        </w:rPr>
        <w:t>Boston: Kluwer Academic Publishers.</w:t>
      </w:r>
    </w:p>
    <w:p w14:paraId="78EE3ABC" w14:textId="77777777" w:rsidR="0025256B" w:rsidRPr="0025256B" w:rsidRDefault="0025256B" w:rsidP="0025256B">
      <w:pPr>
        <w:pStyle w:val="EndNoteBibliography"/>
        <w:spacing w:after="240"/>
        <w:rPr>
          <w:noProof/>
        </w:rPr>
      </w:pPr>
      <w:r w:rsidRPr="0025256B">
        <w:rPr>
          <w:noProof/>
        </w:rPr>
        <w:t xml:space="preserve">Mergoum M, Frohberg RC, Stack RW, Rasmussen JW, Friesen TL, 2008. Registration of 'Faller' spring wheat. </w:t>
      </w:r>
      <w:r w:rsidRPr="0025256B">
        <w:rPr>
          <w:i/>
          <w:noProof/>
        </w:rPr>
        <w:t>Journal of Plant Registrations</w:t>
      </w:r>
      <w:r w:rsidRPr="0025256B">
        <w:rPr>
          <w:noProof/>
        </w:rPr>
        <w:t xml:space="preserve"> </w:t>
      </w:r>
      <w:r w:rsidRPr="0025256B">
        <w:rPr>
          <w:b/>
          <w:noProof/>
        </w:rPr>
        <w:t>2</w:t>
      </w:r>
      <w:r w:rsidRPr="0025256B">
        <w:rPr>
          <w:noProof/>
        </w:rPr>
        <w:t>, 224-9.</w:t>
      </w:r>
    </w:p>
    <w:p w14:paraId="66503D86" w14:textId="77777777" w:rsidR="0025256B" w:rsidRPr="0025256B" w:rsidRDefault="0025256B" w:rsidP="0025256B">
      <w:pPr>
        <w:pStyle w:val="EndNoteBibliography"/>
        <w:spacing w:after="240"/>
        <w:rPr>
          <w:noProof/>
        </w:rPr>
      </w:pPr>
      <w:r w:rsidRPr="0025256B">
        <w:rPr>
          <w:noProof/>
        </w:rPr>
        <w:t xml:space="preserve">Merrick S, Ledley R, Lubs H, 1973. Production of G and C banding with progressive trypsin treatment. </w:t>
      </w:r>
      <w:r w:rsidRPr="0025256B">
        <w:rPr>
          <w:i/>
          <w:noProof/>
        </w:rPr>
        <w:t>Pediatric research</w:t>
      </w:r>
      <w:r w:rsidRPr="0025256B">
        <w:rPr>
          <w:noProof/>
        </w:rPr>
        <w:t xml:space="preserve"> </w:t>
      </w:r>
      <w:r w:rsidRPr="0025256B">
        <w:rPr>
          <w:b/>
          <w:noProof/>
        </w:rPr>
        <w:t>7</w:t>
      </w:r>
      <w:r w:rsidRPr="0025256B">
        <w:rPr>
          <w:noProof/>
        </w:rPr>
        <w:t>, 39-44.</w:t>
      </w:r>
    </w:p>
    <w:p w14:paraId="2F552801" w14:textId="77777777" w:rsidR="0025256B" w:rsidRPr="0025256B" w:rsidRDefault="0025256B" w:rsidP="0025256B">
      <w:pPr>
        <w:pStyle w:val="EndNoteBibliography"/>
        <w:spacing w:after="240"/>
        <w:rPr>
          <w:noProof/>
        </w:rPr>
      </w:pPr>
      <w:r w:rsidRPr="0025256B">
        <w:rPr>
          <w:rFonts w:hint="eastAsia"/>
          <w:noProof/>
        </w:rPr>
        <w:t>Moieni A, Vallavieille</w:t>
      </w:r>
      <w:r w:rsidRPr="0025256B">
        <w:rPr>
          <w:rFonts w:hint="eastAsia"/>
          <w:noProof/>
        </w:rPr>
        <w:t>‐</w:t>
      </w:r>
      <w:r w:rsidRPr="0025256B">
        <w:rPr>
          <w:rFonts w:hint="eastAsia"/>
          <w:noProof/>
        </w:rPr>
        <w:t>Pope CD, Sarrafi A, 1997. Potenti</w:t>
      </w:r>
      <w:r w:rsidRPr="0025256B">
        <w:rPr>
          <w:noProof/>
        </w:rPr>
        <w:t xml:space="preserve">al use of doubled haploid lines for the screening of resistance to yellow rust (Puccinia striiformis) in hexaploid wheat. </w:t>
      </w:r>
      <w:r w:rsidRPr="0025256B">
        <w:rPr>
          <w:i/>
          <w:noProof/>
        </w:rPr>
        <w:t>Plant Breeding</w:t>
      </w:r>
      <w:r w:rsidRPr="0025256B">
        <w:rPr>
          <w:noProof/>
        </w:rPr>
        <w:t xml:space="preserve"> </w:t>
      </w:r>
      <w:r w:rsidRPr="0025256B">
        <w:rPr>
          <w:b/>
          <w:noProof/>
        </w:rPr>
        <w:t>116</w:t>
      </w:r>
      <w:r w:rsidRPr="0025256B">
        <w:rPr>
          <w:noProof/>
        </w:rPr>
        <w:t>, 595-7.</w:t>
      </w:r>
    </w:p>
    <w:p w14:paraId="70EC7E89" w14:textId="77777777" w:rsidR="0025256B" w:rsidRPr="0025256B" w:rsidRDefault="0025256B" w:rsidP="0025256B">
      <w:pPr>
        <w:pStyle w:val="EndNoteBibliography"/>
        <w:spacing w:after="240"/>
        <w:rPr>
          <w:noProof/>
        </w:rPr>
      </w:pPr>
      <w:r w:rsidRPr="0025256B">
        <w:rPr>
          <w:noProof/>
        </w:rPr>
        <w:t xml:space="preserve">Murashige T, Skoog F, 1962. A revised medium for rapid growth and bio assays with tobacco tissue cultures. </w:t>
      </w:r>
      <w:r w:rsidRPr="0025256B">
        <w:rPr>
          <w:i/>
          <w:noProof/>
        </w:rPr>
        <w:t>Physiologia plantarum</w:t>
      </w:r>
      <w:r w:rsidRPr="0025256B">
        <w:rPr>
          <w:noProof/>
        </w:rPr>
        <w:t xml:space="preserve"> </w:t>
      </w:r>
      <w:r w:rsidRPr="0025256B">
        <w:rPr>
          <w:b/>
          <w:noProof/>
        </w:rPr>
        <w:t>15</w:t>
      </w:r>
      <w:r w:rsidRPr="0025256B">
        <w:rPr>
          <w:noProof/>
        </w:rPr>
        <w:t>, 473-97.</w:t>
      </w:r>
    </w:p>
    <w:p w14:paraId="3BBF353F" w14:textId="77777777" w:rsidR="0025256B" w:rsidRPr="0025256B" w:rsidRDefault="0025256B" w:rsidP="0025256B">
      <w:pPr>
        <w:pStyle w:val="EndNoteBibliography"/>
        <w:spacing w:after="240"/>
        <w:rPr>
          <w:noProof/>
        </w:rPr>
      </w:pPr>
      <w:r w:rsidRPr="0025256B">
        <w:rPr>
          <w:noProof/>
        </w:rPr>
        <w:t xml:space="preserve">Nenadic O, Greenacre M, 2007. Correspondence analysis in R, with two-and three-dimensional graphics: The ca package. </w:t>
      </w:r>
      <w:r w:rsidRPr="0025256B">
        <w:rPr>
          <w:i/>
          <w:noProof/>
        </w:rPr>
        <w:t>Journal of Statistical Software</w:t>
      </w:r>
      <w:r w:rsidRPr="0025256B">
        <w:rPr>
          <w:noProof/>
        </w:rPr>
        <w:t xml:space="preserve"> </w:t>
      </w:r>
      <w:r w:rsidRPr="0025256B">
        <w:rPr>
          <w:b/>
          <w:noProof/>
        </w:rPr>
        <w:t>20</w:t>
      </w:r>
      <w:r w:rsidRPr="0025256B">
        <w:rPr>
          <w:noProof/>
        </w:rPr>
        <w:t>, 1-13.</w:t>
      </w:r>
    </w:p>
    <w:p w14:paraId="316A85E2" w14:textId="77777777" w:rsidR="0025256B" w:rsidRPr="0025256B" w:rsidRDefault="0025256B" w:rsidP="0025256B">
      <w:pPr>
        <w:pStyle w:val="EndNoteBibliography"/>
        <w:spacing w:after="240"/>
        <w:rPr>
          <w:noProof/>
        </w:rPr>
      </w:pPr>
      <w:r w:rsidRPr="0025256B">
        <w:rPr>
          <w:noProof/>
        </w:rPr>
        <w:t>Newcomb M, Acevedo M, Bockelman H</w:t>
      </w:r>
      <w:r w:rsidRPr="0025256B">
        <w:rPr>
          <w:i/>
          <w:noProof/>
        </w:rPr>
        <w:t>, et al.</w:t>
      </w:r>
      <w:r w:rsidRPr="0025256B">
        <w:rPr>
          <w:noProof/>
        </w:rPr>
        <w:t xml:space="preserve">, 2013. Field resistance to the Ug99 race group of the stem rust pathogen in spring wheat landraces. </w:t>
      </w:r>
      <w:r w:rsidRPr="0025256B">
        <w:rPr>
          <w:i/>
          <w:noProof/>
        </w:rPr>
        <w:t>Plant Disease</w:t>
      </w:r>
      <w:r w:rsidRPr="0025256B">
        <w:rPr>
          <w:noProof/>
        </w:rPr>
        <w:t xml:space="preserve"> </w:t>
      </w:r>
      <w:r w:rsidRPr="0025256B">
        <w:rPr>
          <w:b/>
          <w:noProof/>
        </w:rPr>
        <w:t>97</w:t>
      </w:r>
      <w:r w:rsidRPr="0025256B">
        <w:rPr>
          <w:noProof/>
        </w:rPr>
        <w:t>, 882-90.</w:t>
      </w:r>
    </w:p>
    <w:p w14:paraId="5E9EFA54" w14:textId="77777777" w:rsidR="0025256B" w:rsidRPr="0025256B" w:rsidRDefault="0025256B" w:rsidP="0025256B">
      <w:pPr>
        <w:pStyle w:val="EndNoteBibliography"/>
        <w:spacing w:after="240"/>
        <w:rPr>
          <w:noProof/>
        </w:rPr>
      </w:pPr>
      <w:r w:rsidRPr="0025256B">
        <w:rPr>
          <w:noProof/>
        </w:rPr>
        <w:t>Niu Z, Jiang A, Abu Hammad W</w:t>
      </w:r>
      <w:r w:rsidRPr="0025256B">
        <w:rPr>
          <w:i/>
          <w:noProof/>
        </w:rPr>
        <w:t>, et al.</w:t>
      </w:r>
      <w:r w:rsidRPr="0025256B">
        <w:rPr>
          <w:noProof/>
        </w:rPr>
        <w:t xml:space="preserve">, 2014a. Review of doubled haploid production in durum and common wheat through wheat × maize hybridization. </w:t>
      </w:r>
      <w:r w:rsidRPr="0025256B">
        <w:rPr>
          <w:i/>
          <w:noProof/>
        </w:rPr>
        <w:t>Plant Breeding</w:t>
      </w:r>
      <w:r w:rsidRPr="0025256B">
        <w:rPr>
          <w:noProof/>
        </w:rPr>
        <w:t xml:space="preserve"> </w:t>
      </w:r>
      <w:r w:rsidRPr="0025256B">
        <w:rPr>
          <w:b/>
          <w:noProof/>
        </w:rPr>
        <w:t>133</w:t>
      </w:r>
      <w:r w:rsidRPr="0025256B">
        <w:rPr>
          <w:noProof/>
        </w:rPr>
        <w:t>, 313-20.</w:t>
      </w:r>
    </w:p>
    <w:p w14:paraId="13F65072" w14:textId="77777777" w:rsidR="0025256B" w:rsidRPr="0025256B" w:rsidRDefault="0025256B" w:rsidP="0025256B">
      <w:pPr>
        <w:pStyle w:val="EndNoteBibliography"/>
        <w:spacing w:after="240"/>
        <w:rPr>
          <w:noProof/>
        </w:rPr>
      </w:pPr>
      <w:r w:rsidRPr="0025256B">
        <w:rPr>
          <w:noProof/>
        </w:rPr>
        <w:t>Niu Z, Klindworth DL, Yu G</w:t>
      </w:r>
      <w:r w:rsidRPr="0025256B">
        <w:rPr>
          <w:i/>
          <w:noProof/>
        </w:rPr>
        <w:t>, et al.</w:t>
      </w:r>
      <w:r w:rsidRPr="0025256B">
        <w:rPr>
          <w:noProof/>
        </w:rPr>
        <w:t xml:space="preserve">, 2014b. Development and characterization of wheat lines carrying stem rust resistance gene Sr43 derived from Thinopyrum ponticum. </w:t>
      </w:r>
      <w:r w:rsidRPr="0025256B">
        <w:rPr>
          <w:i/>
          <w:noProof/>
        </w:rPr>
        <w:t>Theor Appl Genet</w:t>
      </w:r>
      <w:r w:rsidRPr="0025256B">
        <w:rPr>
          <w:noProof/>
        </w:rPr>
        <w:t xml:space="preserve"> </w:t>
      </w:r>
      <w:r w:rsidRPr="0025256B">
        <w:rPr>
          <w:b/>
          <w:noProof/>
        </w:rPr>
        <w:t>127</w:t>
      </w:r>
      <w:r w:rsidRPr="0025256B">
        <w:rPr>
          <w:noProof/>
        </w:rPr>
        <w:t>, 969-80.</w:t>
      </w:r>
    </w:p>
    <w:p w14:paraId="6B78D66A" w14:textId="77777777" w:rsidR="0025256B" w:rsidRPr="0025256B" w:rsidRDefault="0025256B" w:rsidP="0025256B">
      <w:pPr>
        <w:pStyle w:val="EndNoteBibliography"/>
        <w:spacing w:after="240"/>
        <w:rPr>
          <w:noProof/>
        </w:rPr>
      </w:pPr>
      <w:r w:rsidRPr="0025256B">
        <w:rPr>
          <w:noProof/>
        </w:rPr>
        <w:t xml:space="preserve">Njau PN, Jin Y, Huerta-Espino J, Keller B, Singh RP, 2010. Identification and evaluation of sources of resistance to stem rust race Ug99 in wheat. </w:t>
      </w:r>
      <w:r w:rsidRPr="0025256B">
        <w:rPr>
          <w:i/>
          <w:noProof/>
        </w:rPr>
        <w:t>Plant Disease</w:t>
      </w:r>
      <w:r w:rsidRPr="0025256B">
        <w:rPr>
          <w:noProof/>
        </w:rPr>
        <w:t xml:space="preserve"> </w:t>
      </w:r>
      <w:r w:rsidRPr="0025256B">
        <w:rPr>
          <w:b/>
          <w:noProof/>
        </w:rPr>
        <w:t>94</w:t>
      </w:r>
      <w:r w:rsidRPr="0025256B">
        <w:rPr>
          <w:noProof/>
        </w:rPr>
        <w:t>, 413-9.</w:t>
      </w:r>
    </w:p>
    <w:p w14:paraId="15C698C5" w14:textId="77777777" w:rsidR="0025256B" w:rsidRPr="0025256B" w:rsidRDefault="0025256B" w:rsidP="0025256B">
      <w:pPr>
        <w:pStyle w:val="EndNoteBibliography"/>
        <w:spacing w:after="240"/>
        <w:rPr>
          <w:noProof/>
        </w:rPr>
      </w:pPr>
      <w:r w:rsidRPr="0025256B">
        <w:rPr>
          <w:noProof/>
        </w:rPr>
        <w:t xml:space="preserve">Oliver RE, Xu SS, Stack RW, Friesen TL, Jin Y, Cai X, 2006. Molecular cytogenetic characterization of four partial wheat-Thinopyrum ponticum amphiploids and their reactions to Fusarium head blight, tan spot, and Stagonospora nodorum blotch. </w:t>
      </w:r>
      <w:r w:rsidRPr="0025256B">
        <w:rPr>
          <w:i/>
          <w:noProof/>
        </w:rPr>
        <w:t>Theor Appl Genet</w:t>
      </w:r>
      <w:r w:rsidRPr="0025256B">
        <w:rPr>
          <w:noProof/>
        </w:rPr>
        <w:t xml:space="preserve"> </w:t>
      </w:r>
      <w:r w:rsidRPr="0025256B">
        <w:rPr>
          <w:b/>
          <w:noProof/>
        </w:rPr>
        <w:t>112</w:t>
      </w:r>
      <w:r w:rsidRPr="0025256B">
        <w:rPr>
          <w:noProof/>
        </w:rPr>
        <w:t>, 1473-9.</w:t>
      </w:r>
    </w:p>
    <w:p w14:paraId="7EDF8592" w14:textId="77777777" w:rsidR="0025256B" w:rsidRPr="0025256B" w:rsidRDefault="0025256B" w:rsidP="0025256B">
      <w:pPr>
        <w:pStyle w:val="EndNoteBibliography"/>
        <w:spacing w:after="240"/>
        <w:rPr>
          <w:noProof/>
        </w:rPr>
      </w:pPr>
      <w:r w:rsidRPr="0025256B">
        <w:rPr>
          <w:noProof/>
        </w:rPr>
        <w:t>Olivera PD, Jin Y, Rouse M</w:t>
      </w:r>
      <w:r w:rsidRPr="0025256B">
        <w:rPr>
          <w:i/>
          <w:noProof/>
        </w:rPr>
        <w:t>, et al.</w:t>
      </w:r>
      <w:r w:rsidRPr="0025256B">
        <w:rPr>
          <w:noProof/>
        </w:rPr>
        <w:t xml:space="preserve">, 2012. Races of Puccinia graminis f. sp tritici with Combined Virulence to Sr13 and Sr9e in a Field Stem Rust Screening Nursery in Ethiopia. </w:t>
      </w:r>
      <w:r w:rsidRPr="0025256B">
        <w:rPr>
          <w:i/>
          <w:noProof/>
        </w:rPr>
        <w:t>Plant Disease</w:t>
      </w:r>
      <w:r w:rsidRPr="0025256B">
        <w:rPr>
          <w:noProof/>
        </w:rPr>
        <w:t xml:space="preserve"> </w:t>
      </w:r>
      <w:r w:rsidRPr="0025256B">
        <w:rPr>
          <w:b/>
          <w:noProof/>
        </w:rPr>
        <w:t>96</w:t>
      </w:r>
      <w:r w:rsidRPr="0025256B">
        <w:rPr>
          <w:noProof/>
        </w:rPr>
        <w:t>, 623-8.</w:t>
      </w:r>
    </w:p>
    <w:p w14:paraId="6014213B" w14:textId="77777777" w:rsidR="0025256B" w:rsidRPr="0025256B" w:rsidRDefault="0025256B" w:rsidP="0025256B">
      <w:pPr>
        <w:pStyle w:val="EndNoteBibliography"/>
        <w:spacing w:after="240"/>
        <w:rPr>
          <w:noProof/>
        </w:rPr>
      </w:pPr>
      <w:r w:rsidRPr="0025256B">
        <w:rPr>
          <w:noProof/>
        </w:rPr>
        <w:t xml:space="preserve">Olson EL, Rouse MN, Pumphrey MO, Bowden RL, Gill BS, Poland JA, 2013a. Introgression of stem rust resistance genes SrTA10187 and SrTA10171 from Aegilops tauschii to wheat. </w:t>
      </w:r>
      <w:r w:rsidRPr="0025256B">
        <w:rPr>
          <w:i/>
          <w:noProof/>
        </w:rPr>
        <w:t>Theor Appl Genet</w:t>
      </w:r>
      <w:r w:rsidRPr="0025256B">
        <w:rPr>
          <w:noProof/>
        </w:rPr>
        <w:t xml:space="preserve"> </w:t>
      </w:r>
      <w:r w:rsidRPr="0025256B">
        <w:rPr>
          <w:b/>
          <w:noProof/>
        </w:rPr>
        <w:t>126</w:t>
      </w:r>
      <w:r w:rsidRPr="0025256B">
        <w:rPr>
          <w:noProof/>
        </w:rPr>
        <w:t>, 2477-84.</w:t>
      </w:r>
    </w:p>
    <w:p w14:paraId="7F4BC38C" w14:textId="77777777" w:rsidR="0025256B" w:rsidRPr="0025256B" w:rsidRDefault="0025256B" w:rsidP="0025256B">
      <w:pPr>
        <w:pStyle w:val="EndNoteBibliography"/>
        <w:spacing w:after="240"/>
        <w:rPr>
          <w:noProof/>
        </w:rPr>
      </w:pPr>
      <w:r w:rsidRPr="0025256B">
        <w:rPr>
          <w:noProof/>
        </w:rPr>
        <w:t xml:space="preserve">Olson EL, Rouse MN, Pumphrey MO, Bowden RL, Gill BS, Poland JA, 2013b. Simultaneous transfer, introgression, and genomic localization of genes for resistance to stem rust race TTKSK (Ug99) from Aegilops tauschii to wheat. </w:t>
      </w:r>
      <w:r w:rsidRPr="0025256B">
        <w:rPr>
          <w:i/>
          <w:noProof/>
        </w:rPr>
        <w:t>Theor Appl Genet</w:t>
      </w:r>
      <w:r w:rsidRPr="0025256B">
        <w:rPr>
          <w:noProof/>
        </w:rPr>
        <w:t xml:space="preserve"> </w:t>
      </w:r>
      <w:r w:rsidRPr="0025256B">
        <w:rPr>
          <w:b/>
          <w:noProof/>
        </w:rPr>
        <w:t>126</w:t>
      </w:r>
      <w:r w:rsidRPr="0025256B">
        <w:rPr>
          <w:noProof/>
        </w:rPr>
        <w:t>, 1179-88.</w:t>
      </w:r>
    </w:p>
    <w:p w14:paraId="1899E060" w14:textId="77777777" w:rsidR="0025256B" w:rsidRPr="0025256B" w:rsidRDefault="0025256B" w:rsidP="0025256B">
      <w:pPr>
        <w:pStyle w:val="EndNoteBibliography"/>
        <w:spacing w:after="240"/>
        <w:rPr>
          <w:noProof/>
        </w:rPr>
      </w:pPr>
      <w:r w:rsidRPr="0025256B">
        <w:rPr>
          <w:noProof/>
        </w:rPr>
        <w:t>Park R, Fetch T, Hodson D</w:t>
      </w:r>
      <w:r w:rsidRPr="0025256B">
        <w:rPr>
          <w:i/>
          <w:noProof/>
        </w:rPr>
        <w:t>, et al.</w:t>
      </w:r>
      <w:r w:rsidRPr="0025256B">
        <w:rPr>
          <w:noProof/>
        </w:rPr>
        <w:t xml:space="preserve">, 2011. International surveillance of wheat rust pathogens: progress and challenges. </w:t>
      </w:r>
      <w:r w:rsidRPr="0025256B">
        <w:rPr>
          <w:i/>
          <w:noProof/>
        </w:rPr>
        <w:t>Euphytica</w:t>
      </w:r>
      <w:r w:rsidRPr="0025256B">
        <w:rPr>
          <w:noProof/>
        </w:rPr>
        <w:t xml:space="preserve"> </w:t>
      </w:r>
      <w:r w:rsidRPr="0025256B">
        <w:rPr>
          <w:b/>
          <w:noProof/>
        </w:rPr>
        <w:t>179</w:t>
      </w:r>
      <w:r w:rsidRPr="0025256B">
        <w:rPr>
          <w:noProof/>
        </w:rPr>
        <w:t>, 109-17.</w:t>
      </w:r>
    </w:p>
    <w:p w14:paraId="624188EE" w14:textId="77777777" w:rsidR="0025256B" w:rsidRPr="0025256B" w:rsidRDefault="0025256B" w:rsidP="0025256B">
      <w:pPr>
        <w:pStyle w:val="EndNoteBibliography"/>
        <w:spacing w:after="240"/>
        <w:rPr>
          <w:noProof/>
        </w:rPr>
      </w:pPr>
      <w:r w:rsidRPr="0025256B">
        <w:rPr>
          <w:noProof/>
        </w:rPr>
        <w:t xml:space="preserve">Park RF, 2014. Ug99 Evolution Summary February 2014. In: Cimmyt, ed. </w:t>
      </w:r>
      <w:r w:rsidRPr="0025256B">
        <w:rPr>
          <w:i/>
          <w:noProof/>
        </w:rPr>
        <w:t>CIMMYT.</w:t>
      </w:r>
      <w:r w:rsidRPr="0025256B">
        <w:rPr>
          <w:noProof/>
        </w:rPr>
        <w:t xml:space="preserve"> CIMMYT. (2014.)</w:t>
      </w:r>
    </w:p>
    <w:p w14:paraId="072F0C4C" w14:textId="77777777" w:rsidR="0025256B" w:rsidRPr="0025256B" w:rsidRDefault="0025256B" w:rsidP="0025256B">
      <w:pPr>
        <w:pStyle w:val="EndNoteBibliography"/>
        <w:spacing w:after="240"/>
        <w:rPr>
          <w:noProof/>
        </w:rPr>
      </w:pPr>
      <w:r w:rsidRPr="0025256B">
        <w:rPr>
          <w:noProof/>
        </w:rPr>
        <w:t xml:space="preserve">Pedersen C, Langridge P, 1997. Identification of the entire chromosome complement of bread wheat by two-colour FISH. </w:t>
      </w:r>
      <w:r w:rsidRPr="0025256B">
        <w:rPr>
          <w:i/>
          <w:noProof/>
        </w:rPr>
        <w:t>Genome</w:t>
      </w:r>
      <w:r w:rsidRPr="0025256B">
        <w:rPr>
          <w:noProof/>
        </w:rPr>
        <w:t xml:space="preserve"> </w:t>
      </w:r>
      <w:r w:rsidRPr="0025256B">
        <w:rPr>
          <w:b/>
          <w:noProof/>
        </w:rPr>
        <w:t>40</w:t>
      </w:r>
      <w:r w:rsidRPr="0025256B">
        <w:rPr>
          <w:noProof/>
        </w:rPr>
        <w:t>, 589-93.</w:t>
      </w:r>
    </w:p>
    <w:p w14:paraId="32F7806C" w14:textId="77777777" w:rsidR="0025256B" w:rsidRPr="0025256B" w:rsidRDefault="0025256B" w:rsidP="0025256B">
      <w:pPr>
        <w:pStyle w:val="EndNoteBibliography"/>
        <w:spacing w:after="240"/>
        <w:rPr>
          <w:noProof/>
        </w:rPr>
      </w:pPr>
      <w:r w:rsidRPr="0025256B">
        <w:rPr>
          <w:noProof/>
        </w:rPr>
        <w:t xml:space="preserve">Pinkel D, Straume T, Gray J, 1986. Cytogenetic analysis using quantitative, high-sensitivity, fluorescence hybridization. </w:t>
      </w:r>
      <w:r w:rsidRPr="0025256B">
        <w:rPr>
          <w:i/>
          <w:noProof/>
        </w:rPr>
        <w:t>Proceedings of the National Academy of Sciences</w:t>
      </w:r>
      <w:r w:rsidRPr="0025256B">
        <w:rPr>
          <w:noProof/>
        </w:rPr>
        <w:t xml:space="preserve"> </w:t>
      </w:r>
      <w:r w:rsidRPr="0025256B">
        <w:rPr>
          <w:b/>
          <w:noProof/>
        </w:rPr>
        <w:t>83</w:t>
      </w:r>
      <w:r w:rsidRPr="0025256B">
        <w:rPr>
          <w:noProof/>
        </w:rPr>
        <w:t>, 2934-8.</w:t>
      </w:r>
    </w:p>
    <w:p w14:paraId="5C068DA5" w14:textId="77777777" w:rsidR="0025256B" w:rsidRPr="0025256B" w:rsidRDefault="0025256B" w:rsidP="0025256B">
      <w:pPr>
        <w:pStyle w:val="EndNoteBibliography"/>
        <w:spacing w:after="240"/>
        <w:rPr>
          <w:noProof/>
        </w:rPr>
      </w:pPr>
      <w:r w:rsidRPr="0025256B">
        <w:rPr>
          <w:noProof/>
        </w:rPr>
        <w:t xml:space="preserve">Pretorius Z, Singh R, Wagoire W, Payne T, 2000. Detection of virulence to wheat stem rust resistance gene Sr31 in Puccinia graminis. f. sp. tritici in Uganda. </w:t>
      </w:r>
      <w:r w:rsidRPr="0025256B">
        <w:rPr>
          <w:i/>
          <w:noProof/>
        </w:rPr>
        <w:t>Plant Disease</w:t>
      </w:r>
      <w:r w:rsidRPr="0025256B">
        <w:rPr>
          <w:noProof/>
        </w:rPr>
        <w:t xml:space="preserve"> </w:t>
      </w:r>
      <w:r w:rsidRPr="0025256B">
        <w:rPr>
          <w:b/>
          <w:noProof/>
        </w:rPr>
        <w:t>84</w:t>
      </w:r>
      <w:r w:rsidRPr="0025256B">
        <w:rPr>
          <w:noProof/>
        </w:rPr>
        <w:t>, 203-.</w:t>
      </w:r>
    </w:p>
    <w:p w14:paraId="0274C7B0" w14:textId="77777777" w:rsidR="0025256B" w:rsidRPr="0025256B" w:rsidRDefault="0025256B" w:rsidP="0025256B">
      <w:pPr>
        <w:pStyle w:val="EndNoteBibliography"/>
        <w:spacing w:after="240"/>
        <w:rPr>
          <w:noProof/>
        </w:rPr>
      </w:pPr>
      <w:r w:rsidRPr="0025256B">
        <w:rPr>
          <w:noProof/>
        </w:rPr>
        <w:t xml:space="preserve">Pretorius Z, Szabo L, Boshoff W, Herselman L, Visser B, 2012. First report of a new TTKSF race of wheat stem rust (Puccinia graminis f. sp. tritici) in South Africa and Zimbabwe. </w:t>
      </w:r>
      <w:r w:rsidRPr="0025256B">
        <w:rPr>
          <w:i/>
          <w:noProof/>
        </w:rPr>
        <w:t>Plant Disease</w:t>
      </w:r>
      <w:r w:rsidRPr="0025256B">
        <w:rPr>
          <w:noProof/>
        </w:rPr>
        <w:t xml:space="preserve"> </w:t>
      </w:r>
      <w:r w:rsidRPr="0025256B">
        <w:rPr>
          <w:b/>
          <w:noProof/>
        </w:rPr>
        <w:t>96</w:t>
      </w:r>
      <w:r w:rsidRPr="0025256B">
        <w:rPr>
          <w:noProof/>
        </w:rPr>
        <w:t>, 590-.</w:t>
      </w:r>
    </w:p>
    <w:p w14:paraId="551D6F1F" w14:textId="77777777" w:rsidR="0025256B" w:rsidRPr="0025256B" w:rsidRDefault="0025256B" w:rsidP="0025256B">
      <w:pPr>
        <w:pStyle w:val="EndNoteBibliography"/>
        <w:spacing w:after="240"/>
        <w:rPr>
          <w:noProof/>
        </w:rPr>
      </w:pPr>
      <w:r w:rsidRPr="0025256B">
        <w:rPr>
          <w:noProof/>
        </w:rPr>
        <w:t xml:space="preserve">Prins R, Groenewald J, Marais G, Snape J, Koebner R, 2001. AFLP and STS tagging of Lr19, a gene conferring resistance to leaf rust in wheat. </w:t>
      </w:r>
      <w:r w:rsidRPr="0025256B">
        <w:rPr>
          <w:i/>
          <w:noProof/>
        </w:rPr>
        <w:t>Theoretical and Applied Genetics</w:t>
      </w:r>
      <w:r w:rsidRPr="0025256B">
        <w:rPr>
          <w:noProof/>
        </w:rPr>
        <w:t xml:space="preserve"> </w:t>
      </w:r>
      <w:r w:rsidRPr="0025256B">
        <w:rPr>
          <w:b/>
          <w:noProof/>
        </w:rPr>
        <w:t>103</w:t>
      </w:r>
      <w:r w:rsidRPr="0025256B">
        <w:rPr>
          <w:noProof/>
        </w:rPr>
        <w:t>, 618-24.</w:t>
      </w:r>
    </w:p>
    <w:p w14:paraId="653CDD57" w14:textId="77777777" w:rsidR="0025256B" w:rsidRPr="0025256B" w:rsidRDefault="0025256B" w:rsidP="0025256B">
      <w:pPr>
        <w:pStyle w:val="EndNoteBibliography"/>
        <w:spacing w:after="240"/>
        <w:rPr>
          <w:noProof/>
        </w:rPr>
      </w:pPr>
      <w:r w:rsidRPr="0025256B">
        <w:rPr>
          <w:noProof/>
        </w:rPr>
        <w:t xml:space="preserve">Prins R, Pretorius Z, Bender C, Lehmensiek A, 2011. QTL mapping of stripe, leaf and stem rust resistance genes in a Kariega× Avocet S doubled haploid wheat population. </w:t>
      </w:r>
      <w:r w:rsidRPr="0025256B">
        <w:rPr>
          <w:i/>
          <w:noProof/>
        </w:rPr>
        <w:t>Molecular Breeding</w:t>
      </w:r>
      <w:r w:rsidRPr="0025256B">
        <w:rPr>
          <w:noProof/>
        </w:rPr>
        <w:t xml:space="preserve"> </w:t>
      </w:r>
      <w:r w:rsidRPr="0025256B">
        <w:rPr>
          <w:b/>
          <w:noProof/>
        </w:rPr>
        <w:t>27</w:t>
      </w:r>
      <w:r w:rsidRPr="0025256B">
        <w:rPr>
          <w:noProof/>
        </w:rPr>
        <w:t>, 259-70.</w:t>
      </w:r>
    </w:p>
    <w:p w14:paraId="6B0444B8" w14:textId="77777777" w:rsidR="0025256B" w:rsidRPr="0025256B" w:rsidRDefault="0025256B" w:rsidP="0025256B">
      <w:pPr>
        <w:pStyle w:val="EndNoteBibliography"/>
        <w:spacing w:after="240"/>
        <w:rPr>
          <w:noProof/>
        </w:rPr>
      </w:pPr>
      <w:r w:rsidRPr="0025256B">
        <w:rPr>
          <w:noProof/>
        </w:rPr>
        <w:t>Qi LL, Pumphrey MO, Friebe B</w:t>
      </w:r>
      <w:r w:rsidRPr="0025256B">
        <w:rPr>
          <w:i/>
          <w:noProof/>
        </w:rPr>
        <w:t>, et al.</w:t>
      </w:r>
      <w:r w:rsidRPr="0025256B">
        <w:rPr>
          <w:noProof/>
        </w:rPr>
        <w:t xml:space="preserve">, 2011. A novel Robertsonian translocation event leads to transfer of a stem rust resistance gene (Sr52) effective against race Ug99 from Dasypyrum villosum into bread wheat. </w:t>
      </w:r>
      <w:r w:rsidRPr="0025256B">
        <w:rPr>
          <w:i/>
          <w:noProof/>
        </w:rPr>
        <w:t>Theor Appl Genet</w:t>
      </w:r>
      <w:r w:rsidRPr="0025256B">
        <w:rPr>
          <w:noProof/>
        </w:rPr>
        <w:t xml:space="preserve"> </w:t>
      </w:r>
      <w:r w:rsidRPr="0025256B">
        <w:rPr>
          <w:b/>
          <w:noProof/>
        </w:rPr>
        <w:t>123</w:t>
      </w:r>
      <w:r w:rsidRPr="0025256B">
        <w:rPr>
          <w:noProof/>
        </w:rPr>
        <w:t>, 159-67.</w:t>
      </w:r>
    </w:p>
    <w:p w14:paraId="1DCD3930" w14:textId="77777777" w:rsidR="0025256B" w:rsidRPr="0025256B" w:rsidRDefault="0025256B" w:rsidP="0025256B">
      <w:pPr>
        <w:pStyle w:val="EndNoteBibliography"/>
        <w:spacing w:after="240"/>
        <w:rPr>
          <w:noProof/>
        </w:rPr>
      </w:pPr>
      <w:r w:rsidRPr="0025256B">
        <w:rPr>
          <w:noProof/>
        </w:rPr>
        <w:t xml:space="preserve">R Core Team, 2014. </w:t>
      </w:r>
      <w:r w:rsidRPr="0025256B">
        <w:rPr>
          <w:i/>
          <w:noProof/>
        </w:rPr>
        <w:t xml:space="preserve">R: A language and environment for statistical computing V. 3.0.2 </w:t>
      </w:r>
      <w:r w:rsidRPr="0025256B">
        <w:rPr>
          <w:noProof/>
        </w:rPr>
        <w:t>Vienna, Austria: R Foundation for Statistical Computing.</w:t>
      </w:r>
    </w:p>
    <w:p w14:paraId="6517A11B" w14:textId="77777777" w:rsidR="0025256B" w:rsidRPr="0025256B" w:rsidRDefault="0025256B" w:rsidP="0025256B">
      <w:pPr>
        <w:pStyle w:val="EndNoteBibliography"/>
        <w:spacing w:after="240"/>
        <w:rPr>
          <w:noProof/>
        </w:rPr>
      </w:pPr>
      <w:r w:rsidRPr="0025256B">
        <w:rPr>
          <w:noProof/>
        </w:rPr>
        <w:t xml:space="preserve">Ray M, Hamerton J, 1973. Constitutive heterochromatin in mouse chromosomes treated with trypsin. </w:t>
      </w:r>
      <w:r w:rsidRPr="0025256B">
        <w:rPr>
          <w:i/>
          <w:noProof/>
        </w:rPr>
        <w:t>Canadian Journal of Genetics and Cytology</w:t>
      </w:r>
      <w:r w:rsidRPr="0025256B">
        <w:rPr>
          <w:noProof/>
        </w:rPr>
        <w:t xml:space="preserve"> </w:t>
      </w:r>
      <w:r w:rsidRPr="0025256B">
        <w:rPr>
          <w:b/>
          <w:noProof/>
        </w:rPr>
        <w:t>15</w:t>
      </w:r>
      <w:r w:rsidRPr="0025256B">
        <w:rPr>
          <w:noProof/>
        </w:rPr>
        <w:t>, 1-7.</w:t>
      </w:r>
    </w:p>
    <w:p w14:paraId="568C6B43" w14:textId="77777777" w:rsidR="0025256B" w:rsidRPr="0025256B" w:rsidRDefault="0025256B" w:rsidP="0025256B">
      <w:pPr>
        <w:pStyle w:val="EndNoteBibliography"/>
        <w:spacing w:after="240"/>
        <w:rPr>
          <w:noProof/>
        </w:rPr>
      </w:pPr>
      <w:r w:rsidRPr="0025256B">
        <w:rPr>
          <w:noProof/>
        </w:rPr>
        <w:t xml:space="preserve">Rayburn A, Gill B, 1985. Use of biotin-labeled probes to map specific DNA sequences on wheat chromosomes. </w:t>
      </w:r>
      <w:r w:rsidRPr="0025256B">
        <w:rPr>
          <w:i/>
          <w:noProof/>
        </w:rPr>
        <w:t>Journal of Heredity</w:t>
      </w:r>
      <w:r w:rsidRPr="0025256B">
        <w:rPr>
          <w:noProof/>
        </w:rPr>
        <w:t xml:space="preserve"> </w:t>
      </w:r>
      <w:r w:rsidRPr="0025256B">
        <w:rPr>
          <w:b/>
          <w:noProof/>
        </w:rPr>
        <w:t>76</w:t>
      </w:r>
      <w:r w:rsidRPr="0025256B">
        <w:rPr>
          <w:noProof/>
        </w:rPr>
        <w:t>, 78-81.</w:t>
      </w:r>
    </w:p>
    <w:p w14:paraId="63FBDD1A" w14:textId="77777777" w:rsidR="0025256B" w:rsidRPr="0025256B" w:rsidRDefault="0025256B" w:rsidP="0025256B">
      <w:pPr>
        <w:pStyle w:val="EndNoteBibliography"/>
        <w:spacing w:after="240"/>
        <w:rPr>
          <w:noProof/>
        </w:rPr>
      </w:pPr>
      <w:r w:rsidRPr="0025256B">
        <w:rPr>
          <w:noProof/>
        </w:rPr>
        <w:t xml:space="preserve">Rayburn AL, Gill BS, 1986. Isolation of a D-genome specific repeated DNA sequence from </w:t>
      </w:r>
      <w:r w:rsidRPr="0025256B">
        <w:rPr>
          <w:i/>
          <w:noProof/>
        </w:rPr>
        <w:t>Aegilops squarrosa</w:t>
      </w:r>
      <w:r w:rsidRPr="0025256B">
        <w:rPr>
          <w:noProof/>
        </w:rPr>
        <w:t xml:space="preserve">. </w:t>
      </w:r>
      <w:r w:rsidRPr="0025256B">
        <w:rPr>
          <w:i/>
          <w:noProof/>
        </w:rPr>
        <w:t>Plant Molecular Biology Reporter</w:t>
      </w:r>
      <w:r w:rsidRPr="0025256B">
        <w:rPr>
          <w:noProof/>
        </w:rPr>
        <w:t xml:space="preserve"> </w:t>
      </w:r>
      <w:r w:rsidRPr="0025256B">
        <w:rPr>
          <w:b/>
          <w:noProof/>
        </w:rPr>
        <w:t>4</w:t>
      </w:r>
      <w:r w:rsidRPr="0025256B">
        <w:rPr>
          <w:noProof/>
        </w:rPr>
        <w:t>, 102-9.</w:t>
      </w:r>
    </w:p>
    <w:p w14:paraId="505E20A3" w14:textId="77777777" w:rsidR="0025256B" w:rsidRPr="0025256B" w:rsidRDefault="0025256B" w:rsidP="0025256B">
      <w:pPr>
        <w:pStyle w:val="EndNoteBibliography"/>
        <w:spacing w:after="240"/>
        <w:rPr>
          <w:noProof/>
        </w:rPr>
      </w:pPr>
      <w:r w:rsidRPr="0025256B">
        <w:rPr>
          <w:noProof/>
        </w:rPr>
        <w:t xml:space="preserve">Reitz L, Johnston C, Anderson K, 1945. New combinations of genes in wheat x wheatgrass hybrids. </w:t>
      </w:r>
      <w:r w:rsidRPr="0025256B">
        <w:rPr>
          <w:i/>
          <w:noProof/>
        </w:rPr>
        <w:t>Transactions of the Kansas Academy of Science (1903)</w:t>
      </w:r>
      <w:r w:rsidRPr="0025256B">
        <w:rPr>
          <w:noProof/>
        </w:rPr>
        <w:t>, 151-9.</w:t>
      </w:r>
    </w:p>
    <w:p w14:paraId="4616E029" w14:textId="77777777" w:rsidR="0025256B" w:rsidRPr="0025256B" w:rsidRDefault="0025256B" w:rsidP="0025256B">
      <w:pPr>
        <w:pStyle w:val="EndNoteBibliography"/>
        <w:spacing w:after="240"/>
        <w:rPr>
          <w:noProof/>
        </w:rPr>
      </w:pPr>
      <w:r w:rsidRPr="0025256B">
        <w:rPr>
          <w:noProof/>
        </w:rPr>
        <w:t xml:space="preserve">Roelfs A, Martens J, 1988. An international system of nomenclature for Puccinia graminis f. sp. tritici. </w:t>
      </w:r>
      <w:r w:rsidRPr="0025256B">
        <w:rPr>
          <w:i/>
          <w:noProof/>
        </w:rPr>
        <w:t>Phytopathology</w:t>
      </w:r>
      <w:r w:rsidRPr="0025256B">
        <w:rPr>
          <w:noProof/>
        </w:rPr>
        <w:t xml:space="preserve"> </w:t>
      </w:r>
      <w:r w:rsidRPr="0025256B">
        <w:rPr>
          <w:b/>
          <w:noProof/>
        </w:rPr>
        <w:t>78</w:t>
      </w:r>
      <w:r w:rsidRPr="0025256B">
        <w:rPr>
          <w:noProof/>
        </w:rPr>
        <w:t>, 526-33.</w:t>
      </w:r>
    </w:p>
    <w:p w14:paraId="76A261A7" w14:textId="77777777" w:rsidR="0025256B" w:rsidRPr="0025256B" w:rsidRDefault="0025256B" w:rsidP="0025256B">
      <w:pPr>
        <w:pStyle w:val="EndNoteBibliography"/>
        <w:spacing w:after="240"/>
        <w:rPr>
          <w:noProof/>
        </w:rPr>
      </w:pPr>
      <w:r w:rsidRPr="0025256B">
        <w:rPr>
          <w:noProof/>
        </w:rPr>
        <w:t xml:space="preserve">Roelfs A, Mcvey D, 1979. Low infection types produced by Puccinia graminis f. sp. tritici and wheat lines with designated genes for resistance. </w:t>
      </w:r>
      <w:r w:rsidRPr="0025256B">
        <w:rPr>
          <w:i/>
          <w:noProof/>
        </w:rPr>
        <w:t>Phytopathology</w:t>
      </w:r>
      <w:r w:rsidRPr="0025256B">
        <w:rPr>
          <w:noProof/>
        </w:rPr>
        <w:t xml:space="preserve"> </w:t>
      </w:r>
      <w:r w:rsidRPr="0025256B">
        <w:rPr>
          <w:b/>
          <w:noProof/>
        </w:rPr>
        <w:t>69</w:t>
      </w:r>
      <w:r w:rsidRPr="0025256B">
        <w:rPr>
          <w:noProof/>
        </w:rPr>
        <w:t>, 722-30.</w:t>
      </w:r>
    </w:p>
    <w:p w14:paraId="4E893EED" w14:textId="77777777" w:rsidR="0025256B" w:rsidRPr="0025256B" w:rsidRDefault="0025256B" w:rsidP="0025256B">
      <w:pPr>
        <w:pStyle w:val="EndNoteBibliography"/>
        <w:spacing w:after="240"/>
        <w:rPr>
          <w:noProof/>
        </w:rPr>
      </w:pPr>
      <w:r w:rsidRPr="0025256B">
        <w:rPr>
          <w:noProof/>
        </w:rPr>
        <w:t xml:space="preserve">Rouse M, Jin Y, 2011. Stem rust resistance in A-genome diploid relatives of wheat. </w:t>
      </w:r>
      <w:r w:rsidRPr="0025256B">
        <w:rPr>
          <w:i/>
          <w:noProof/>
        </w:rPr>
        <w:t>Plant Disease</w:t>
      </w:r>
      <w:r w:rsidRPr="0025256B">
        <w:rPr>
          <w:noProof/>
        </w:rPr>
        <w:t xml:space="preserve"> </w:t>
      </w:r>
      <w:r w:rsidRPr="0025256B">
        <w:rPr>
          <w:b/>
          <w:noProof/>
        </w:rPr>
        <w:t>95</w:t>
      </w:r>
      <w:r w:rsidRPr="0025256B">
        <w:rPr>
          <w:noProof/>
        </w:rPr>
        <w:t>, 941-4.</w:t>
      </w:r>
    </w:p>
    <w:p w14:paraId="023FDC4C" w14:textId="77777777" w:rsidR="0025256B" w:rsidRPr="0025256B" w:rsidRDefault="0025256B" w:rsidP="0025256B">
      <w:pPr>
        <w:pStyle w:val="EndNoteBibliography"/>
        <w:spacing w:after="240"/>
        <w:rPr>
          <w:noProof/>
        </w:rPr>
      </w:pPr>
      <w:r w:rsidRPr="0025256B">
        <w:rPr>
          <w:noProof/>
        </w:rPr>
        <w:t xml:space="preserve">Rouse M, Wanyera R, Njau P, Jin Y, 2011a. Sources of resistance to stem rust race Ug99 in spring wheat germplasm. </w:t>
      </w:r>
      <w:r w:rsidRPr="0025256B">
        <w:rPr>
          <w:i/>
          <w:noProof/>
        </w:rPr>
        <w:t>Plant Disease</w:t>
      </w:r>
      <w:r w:rsidRPr="0025256B">
        <w:rPr>
          <w:noProof/>
        </w:rPr>
        <w:t xml:space="preserve"> </w:t>
      </w:r>
      <w:r w:rsidRPr="0025256B">
        <w:rPr>
          <w:b/>
          <w:noProof/>
        </w:rPr>
        <w:t>95</w:t>
      </w:r>
      <w:r w:rsidRPr="0025256B">
        <w:rPr>
          <w:noProof/>
        </w:rPr>
        <w:t>, 762-6.</w:t>
      </w:r>
    </w:p>
    <w:p w14:paraId="66F30D0C" w14:textId="77777777" w:rsidR="0025256B" w:rsidRPr="0025256B" w:rsidRDefault="0025256B" w:rsidP="0025256B">
      <w:pPr>
        <w:pStyle w:val="EndNoteBibliography"/>
        <w:spacing w:after="240"/>
        <w:rPr>
          <w:noProof/>
        </w:rPr>
      </w:pPr>
      <w:r w:rsidRPr="0025256B">
        <w:rPr>
          <w:noProof/>
        </w:rPr>
        <w:t xml:space="preserve">Rouse MN, Nava IC, Chao S, Anderson JA, Jin Y, 2012. Identification of markers linked to the race Ug99 effective stem rust resistance gene Sr28 in wheat (Triticum aestivum L.). </w:t>
      </w:r>
      <w:r w:rsidRPr="0025256B">
        <w:rPr>
          <w:i/>
          <w:noProof/>
        </w:rPr>
        <w:t>Theor Appl Genet</w:t>
      </w:r>
      <w:r w:rsidRPr="0025256B">
        <w:rPr>
          <w:noProof/>
        </w:rPr>
        <w:t xml:space="preserve"> </w:t>
      </w:r>
      <w:r w:rsidRPr="0025256B">
        <w:rPr>
          <w:b/>
          <w:noProof/>
        </w:rPr>
        <w:t>125</w:t>
      </w:r>
      <w:r w:rsidRPr="0025256B">
        <w:rPr>
          <w:noProof/>
        </w:rPr>
        <w:t>, 877-85.</w:t>
      </w:r>
    </w:p>
    <w:p w14:paraId="15488378" w14:textId="77777777" w:rsidR="0025256B" w:rsidRPr="0025256B" w:rsidRDefault="0025256B" w:rsidP="0025256B">
      <w:pPr>
        <w:pStyle w:val="EndNoteBibliography"/>
        <w:spacing w:after="240"/>
        <w:rPr>
          <w:noProof/>
        </w:rPr>
      </w:pPr>
      <w:r w:rsidRPr="0025256B">
        <w:rPr>
          <w:noProof/>
        </w:rPr>
        <w:t>Rouse MN, Nirmala J, Jin Y</w:t>
      </w:r>
      <w:r w:rsidRPr="0025256B">
        <w:rPr>
          <w:i/>
          <w:noProof/>
        </w:rPr>
        <w:t>, et al.</w:t>
      </w:r>
      <w:r w:rsidRPr="0025256B">
        <w:rPr>
          <w:noProof/>
        </w:rPr>
        <w:t xml:space="preserve">, 2014. Characterization of Sr9h, a wheat stem rust resistance allele effective to Ug99. </w:t>
      </w:r>
      <w:r w:rsidRPr="0025256B">
        <w:rPr>
          <w:i/>
          <w:noProof/>
        </w:rPr>
        <w:t>Theor Appl Genet</w:t>
      </w:r>
      <w:r w:rsidRPr="0025256B">
        <w:rPr>
          <w:noProof/>
        </w:rPr>
        <w:t xml:space="preserve"> </w:t>
      </w:r>
      <w:r w:rsidRPr="0025256B">
        <w:rPr>
          <w:b/>
          <w:noProof/>
        </w:rPr>
        <w:t>127</w:t>
      </w:r>
      <w:r w:rsidRPr="0025256B">
        <w:rPr>
          <w:noProof/>
        </w:rPr>
        <w:t>, 1681-8.</w:t>
      </w:r>
    </w:p>
    <w:p w14:paraId="19E8519C" w14:textId="77777777" w:rsidR="0025256B" w:rsidRPr="0025256B" w:rsidRDefault="0025256B" w:rsidP="0025256B">
      <w:pPr>
        <w:pStyle w:val="EndNoteBibliography"/>
        <w:spacing w:after="240"/>
        <w:rPr>
          <w:noProof/>
        </w:rPr>
      </w:pPr>
      <w:r w:rsidRPr="0025256B">
        <w:rPr>
          <w:noProof/>
        </w:rPr>
        <w:t xml:space="preserve">Rouse MN, Olson EL, Gill BS, Pumphrey MO, Jin Y, 2011b. Stem rust resistance in </w:t>
      </w:r>
      <w:r w:rsidRPr="0025256B">
        <w:rPr>
          <w:i/>
          <w:noProof/>
        </w:rPr>
        <w:t xml:space="preserve">Aegilops tauschii </w:t>
      </w:r>
      <w:r w:rsidRPr="0025256B">
        <w:rPr>
          <w:noProof/>
        </w:rPr>
        <w:t xml:space="preserve">germplasm. </w:t>
      </w:r>
      <w:r w:rsidRPr="0025256B">
        <w:rPr>
          <w:i/>
          <w:noProof/>
        </w:rPr>
        <w:t>Crop Science</w:t>
      </w:r>
      <w:r w:rsidRPr="0025256B">
        <w:rPr>
          <w:noProof/>
        </w:rPr>
        <w:t xml:space="preserve"> </w:t>
      </w:r>
      <w:r w:rsidRPr="0025256B">
        <w:rPr>
          <w:b/>
          <w:noProof/>
        </w:rPr>
        <w:t>51</w:t>
      </w:r>
      <w:r w:rsidRPr="0025256B">
        <w:rPr>
          <w:noProof/>
        </w:rPr>
        <w:t>, 2074.</w:t>
      </w:r>
    </w:p>
    <w:p w14:paraId="008F9E4D" w14:textId="77777777" w:rsidR="0025256B" w:rsidRPr="0025256B" w:rsidRDefault="0025256B" w:rsidP="0025256B">
      <w:pPr>
        <w:pStyle w:val="EndNoteBibliography"/>
        <w:spacing w:after="240"/>
        <w:rPr>
          <w:noProof/>
        </w:rPr>
      </w:pPr>
      <w:r w:rsidRPr="0025256B">
        <w:rPr>
          <w:noProof/>
        </w:rPr>
        <w:t xml:space="preserve">Rstudio, 2013. </w:t>
      </w:r>
      <w:r w:rsidRPr="0025256B">
        <w:rPr>
          <w:i/>
          <w:noProof/>
        </w:rPr>
        <w:t xml:space="preserve">RStudio: Integrated development environment for R V. 0.98.1049 </w:t>
      </w:r>
      <w:r w:rsidRPr="0025256B">
        <w:rPr>
          <w:noProof/>
        </w:rPr>
        <w:t>Boston, MA.</w:t>
      </w:r>
    </w:p>
    <w:p w14:paraId="20B88E2C" w14:textId="77777777" w:rsidR="0025256B" w:rsidRPr="0025256B" w:rsidRDefault="0025256B" w:rsidP="0025256B">
      <w:pPr>
        <w:pStyle w:val="EndNoteBibliography"/>
        <w:spacing w:after="240"/>
        <w:rPr>
          <w:noProof/>
        </w:rPr>
      </w:pPr>
      <w:r w:rsidRPr="0025256B">
        <w:rPr>
          <w:noProof/>
        </w:rPr>
        <w:t xml:space="preserve">Seabright M, 1971. A rapid banding technique for human chromosomes. </w:t>
      </w:r>
      <w:r w:rsidRPr="0025256B">
        <w:rPr>
          <w:i/>
          <w:noProof/>
        </w:rPr>
        <w:t>The Lancet</w:t>
      </w:r>
      <w:r w:rsidRPr="0025256B">
        <w:rPr>
          <w:noProof/>
        </w:rPr>
        <w:t xml:space="preserve"> </w:t>
      </w:r>
      <w:r w:rsidRPr="0025256B">
        <w:rPr>
          <w:b/>
          <w:noProof/>
        </w:rPr>
        <w:t>298</w:t>
      </w:r>
      <w:r w:rsidRPr="0025256B">
        <w:rPr>
          <w:noProof/>
        </w:rPr>
        <w:t>, 971-2.</w:t>
      </w:r>
    </w:p>
    <w:p w14:paraId="6332E92D" w14:textId="77777777" w:rsidR="0025256B" w:rsidRPr="0025256B" w:rsidRDefault="0025256B" w:rsidP="0025256B">
      <w:pPr>
        <w:pStyle w:val="EndNoteBibliography"/>
        <w:spacing w:after="240"/>
        <w:rPr>
          <w:noProof/>
        </w:rPr>
      </w:pPr>
      <w:r w:rsidRPr="0025256B">
        <w:rPr>
          <w:noProof/>
        </w:rPr>
        <w:t xml:space="preserve">Singh N, Behl R, Punia M, 2001. Production of double haploids via maize pollination in wheat. </w:t>
      </w:r>
      <w:r w:rsidRPr="0025256B">
        <w:rPr>
          <w:i/>
          <w:noProof/>
        </w:rPr>
        <w:t>Cereal Research Communications</w:t>
      </w:r>
      <w:r w:rsidRPr="0025256B">
        <w:rPr>
          <w:noProof/>
        </w:rPr>
        <w:t xml:space="preserve"> </w:t>
      </w:r>
      <w:r w:rsidRPr="0025256B">
        <w:rPr>
          <w:b/>
          <w:noProof/>
        </w:rPr>
        <w:t>29</w:t>
      </w:r>
      <w:r w:rsidRPr="0025256B">
        <w:rPr>
          <w:noProof/>
        </w:rPr>
        <w:t>, 289-96.</w:t>
      </w:r>
    </w:p>
    <w:p w14:paraId="33285BB9" w14:textId="77777777" w:rsidR="0025256B" w:rsidRPr="0025256B" w:rsidRDefault="0025256B" w:rsidP="0025256B">
      <w:pPr>
        <w:pStyle w:val="EndNoteBibliography"/>
        <w:spacing w:after="240"/>
        <w:rPr>
          <w:noProof/>
        </w:rPr>
      </w:pPr>
      <w:r w:rsidRPr="0025256B">
        <w:rPr>
          <w:noProof/>
        </w:rPr>
        <w:t xml:space="preserve">Singh R, 2006. Current status, likely migration and strategies to mitigate the threat to wheat production from race Ug99 (TTKS) of stem rust pathogen. </w:t>
      </w:r>
      <w:r w:rsidRPr="0025256B">
        <w:rPr>
          <w:i/>
          <w:noProof/>
        </w:rPr>
        <w:t>CAB Reviews: Perspectives in Agriculture, Veterinary Science, Nutrition and Natural Resources</w:t>
      </w:r>
      <w:r w:rsidRPr="0025256B">
        <w:rPr>
          <w:noProof/>
        </w:rPr>
        <w:t xml:space="preserve"> </w:t>
      </w:r>
      <w:r w:rsidRPr="0025256B">
        <w:rPr>
          <w:b/>
          <w:noProof/>
        </w:rPr>
        <w:t>1</w:t>
      </w:r>
      <w:r w:rsidRPr="0025256B">
        <w:rPr>
          <w:noProof/>
        </w:rPr>
        <w:t>.</w:t>
      </w:r>
    </w:p>
    <w:p w14:paraId="2E538773" w14:textId="77777777" w:rsidR="0025256B" w:rsidRPr="0025256B" w:rsidRDefault="0025256B" w:rsidP="0025256B">
      <w:pPr>
        <w:pStyle w:val="EndNoteBibliography"/>
        <w:spacing w:after="240"/>
        <w:rPr>
          <w:noProof/>
        </w:rPr>
      </w:pPr>
      <w:r w:rsidRPr="0025256B">
        <w:rPr>
          <w:noProof/>
        </w:rPr>
        <w:t>Singh RP, Hodson DP, Huerta-Espino J</w:t>
      </w:r>
      <w:r w:rsidRPr="0025256B">
        <w:rPr>
          <w:i/>
          <w:noProof/>
        </w:rPr>
        <w:t>, et al.</w:t>
      </w:r>
      <w:r w:rsidRPr="0025256B">
        <w:rPr>
          <w:noProof/>
        </w:rPr>
        <w:t xml:space="preserve">, 2011. The emergence of Ug99 races of the stem rust fungus is a threat to world wheat production. </w:t>
      </w:r>
      <w:r w:rsidRPr="0025256B">
        <w:rPr>
          <w:i/>
          <w:noProof/>
        </w:rPr>
        <w:t>Annu Rev Phytopathol</w:t>
      </w:r>
      <w:r w:rsidRPr="0025256B">
        <w:rPr>
          <w:noProof/>
        </w:rPr>
        <w:t xml:space="preserve"> </w:t>
      </w:r>
      <w:r w:rsidRPr="0025256B">
        <w:rPr>
          <w:b/>
          <w:noProof/>
        </w:rPr>
        <w:t>49</w:t>
      </w:r>
      <w:r w:rsidRPr="0025256B">
        <w:rPr>
          <w:noProof/>
        </w:rPr>
        <w:t>, 465-81.</w:t>
      </w:r>
    </w:p>
    <w:p w14:paraId="558005F1" w14:textId="77777777" w:rsidR="0025256B" w:rsidRPr="0025256B" w:rsidRDefault="0025256B" w:rsidP="0025256B">
      <w:pPr>
        <w:pStyle w:val="EndNoteBibliography"/>
        <w:spacing w:after="240"/>
        <w:rPr>
          <w:noProof/>
        </w:rPr>
      </w:pPr>
      <w:r w:rsidRPr="0025256B">
        <w:rPr>
          <w:noProof/>
        </w:rPr>
        <w:t xml:space="preserve">Singh S, Singh RP, Bhavani S, Huerta-Espino J, Eugenio LV, 2013. QTL mapping of slow-rusting, adult plant resistance to race Ug99 of stem rust fungus in PBW343/Muu RIL population. </w:t>
      </w:r>
      <w:r w:rsidRPr="0025256B">
        <w:rPr>
          <w:i/>
          <w:noProof/>
        </w:rPr>
        <w:t>Theor Appl Genet</w:t>
      </w:r>
      <w:r w:rsidRPr="0025256B">
        <w:rPr>
          <w:noProof/>
        </w:rPr>
        <w:t xml:space="preserve"> </w:t>
      </w:r>
      <w:r w:rsidRPr="0025256B">
        <w:rPr>
          <w:b/>
          <w:noProof/>
        </w:rPr>
        <w:t>126</w:t>
      </w:r>
      <w:r w:rsidRPr="0025256B">
        <w:rPr>
          <w:noProof/>
        </w:rPr>
        <w:t>, 1367-75.</w:t>
      </w:r>
    </w:p>
    <w:p w14:paraId="2B70CD1D" w14:textId="77777777" w:rsidR="0025256B" w:rsidRPr="0025256B" w:rsidRDefault="0025256B" w:rsidP="0025256B">
      <w:pPr>
        <w:pStyle w:val="EndNoteBibliography"/>
        <w:spacing w:after="240"/>
        <w:rPr>
          <w:noProof/>
        </w:rPr>
      </w:pPr>
      <w:r w:rsidRPr="0025256B">
        <w:rPr>
          <w:noProof/>
        </w:rPr>
        <w:t xml:space="preserve">Smith DC, 1942. Intergeneric hybridization of cereals and other grasses. </w:t>
      </w:r>
      <w:r w:rsidRPr="0025256B">
        <w:rPr>
          <w:i/>
          <w:noProof/>
        </w:rPr>
        <w:t>J. agric. Res</w:t>
      </w:r>
      <w:r w:rsidRPr="0025256B">
        <w:rPr>
          <w:noProof/>
        </w:rPr>
        <w:t xml:space="preserve"> </w:t>
      </w:r>
      <w:r w:rsidRPr="0025256B">
        <w:rPr>
          <w:b/>
          <w:noProof/>
        </w:rPr>
        <w:t>64</w:t>
      </w:r>
      <w:r w:rsidRPr="0025256B">
        <w:rPr>
          <w:noProof/>
        </w:rPr>
        <w:t>, 33-47.</w:t>
      </w:r>
    </w:p>
    <w:p w14:paraId="21798DDB" w14:textId="77777777" w:rsidR="0025256B" w:rsidRPr="0025256B" w:rsidRDefault="0025256B" w:rsidP="0025256B">
      <w:pPr>
        <w:pStyle w:val="EndNoteBibliography"/>
        <w:spacing w:after="240"/>
        <w:rPr>
          <w:noProof/>
        </w:rPr>
      </w:pPr>
      <w:r w:rsidRPr="0025256B">
        <w:rPr>
          <w:noProof/>
        </w:rPr>
        <w:t xml:space="preserve">Smith E, Schlehuber A, Young H, Edwards L, 1968. Registration of Agent wheat (Reg. No. 471). </w:t>
      </w:r>
      <w:r w:rsidRPr="0025256B">
        <w:rPr>
          <w:i/>
          <w:noProof/>
        </w:rPr>
        <w:t>Crop Science</w:t>
      </w:r>
      <w:r w:rsidRPr="0025256B">
        <w:rPr>
          <w:noProof/>
        </w:rPr>
        <w:t xml:space="preserve"> </w:t>
      </w:r>
      <w:r w:rsidRPr="0025256B">
        <w:rPr>
          <w:b/>
          <w:noProof/>
        </w:rPr>
        <w:t>8</w:t>
      </w:r>
      <w:r w:rsidRPr="0025256B">
        <w:rPr>
          <w:noProof/>
        </w:rPr>
        <w:t>, 511-2.</w:t>
      </w:r>
    </w:p>
    <w:p w14:paraId="4F43C680" w14:textId="77777777" w:rsidR="0025256B" w:rsidRPr="0025256B" w:rsidRDefault="0025256B" w:rsidP="0025256B">
      <w:pPr>
        <w:pStyle w:val="EndNoteBibliography"/>
        <w:spacing w:after="240"/>
        <w:rPr>
          <w:noProof/>
        </w:rPr>
      </w:pPr>
      <w:r w:rsidRPr="0025256B">
        <w:rPr>
          <w:noProof/>
        </w:rPr>
        <w:t xml:space="preserve">Sood S, Dhawan R, Singh K, Bains N, 2003. Development of novel chromosome doubling strategies for wheat× maize system of wheat haploid production. </w:t>
      </w:r>
      <w:r w:rsidRPr="0025256B">
        <w:rPr>
          <w:i/>
          <w:noProof/>
        </w:rPr>
        <w:t>Plant Breeding</w:t>
      </w:r>
      <w:r w:rsidRPr="0025256B">
        <w:rPr>
          <w:noProof/>
        </w:rPr>
        <w:t xml:space="preserve"> </w:t>
      </w:r>
      <w:r w:rsidRPr="0025256B">
        <w:rPr>
          <w:b/>
          <w:noProof/>
        </w:rPr>
        <w:t>122</w:t>
      </w:r>
      <w:r w:rsidRPr="0025256B">
        <w:rPr>
          <w:noProof/>
        </w:rPr>
        <w:t>, 493-6.</w:t>
      </w:r>
    </w:p>
    <w:p w14:paraId="76230253" w14:textId="77777777" w:rsidR="0025256B" w:rsidRPr="0025256B" w:rsidRDefault="0025256B" w:rsidP="0025256B">
      <w:pPr>
        <w:pStyle w:val="EndNoteBibliography"/>
        <w:spacing w:after="240"/>
        <w:rPr>
          <w:noProof/>
        </w:rPr>
      </w:pPr>
      <w:r w:rsidRPr="0025256B">
        <w:rPr>
          <w:noProof/>
        </w:rPr>
        <w:t xml:space="preserve">Stakman EC, Steward DM, Loegering WQ, 1962. Identification of physiologic races of </w:t>
      </w:r>
      <w:r w:rsidRPr="0025256B">
        <w:rPr>
          <w:i/>
          <w:noProof/>
        </w:rPr>
        <w:t xml:space="preserve">Puccinia graminis </w:t>
      </w:r>
      <w:r w:rsidRPr="0025256B">
        <w:rPr>
          <w:noProof/>
        </w:rPr>
        <w:t xml:space="preserve">var. </w:t>
      </w:r>
      <w:r w:rsidRPr="0025256B">
        <w:rPr>
          <w:i/>
          <w:noProof/>
        </w:rPr>
        <w:t>tritici</w:t>
      </w:r>
      <w:r w:rsidRPr="0025256B">
        <w:rPr>
          <w:noProof/>
        </w:rPr>
        <w:t xml:space="preserve">. </w:t>
      </w:r>
      <w:r w:rsidRPr="0025256B">
        <w:rPr>
          <w:i/>
          <w:noProof/>
        </w:rPr>
        <w:t>U.S. Department of Agriculture-Agricultural Research Service E-617</w:t>
      </w:r>
      <w:r w:rsidRPr="0025256B">
        <w:rPr>
          <w:noProof/>
        </w:rPr>
        <w:t>.</w:t>
      </w:r>
    </w:p>
    <w:p w14:paraId="381D2496" w14:textId="77777777" w:rsidR="0025256B" w:rsidRPr="0025256B" w:rsidRDefault="0025256B" w:rsidP="0025256B">
      <w:pPr>
        <w:pStyle w:val="EndNoteBibliography"/>
        <w:spacing w:after="240"/>
        <w:rPr>
          <w:noProof/>
        </w:rPr>
      </w:pPr>
      <w:r w:rsidRPr="0025256B">
        <w:rPr>
          <w:rFonts w:hint="eastAsia"/>
          <w:noProof/>
        </w:rPr>
        <w:t>Steffenson B, Jin Y, Rossnagel B, Rasmussen J, Kao K, 1995. Genetics of multiple disease resistance in a doubled</w:t>
      </w:r>
      <w:r w:rsidRPr="0025256B">
        <w:rPr>
          <w:rFonts w:hint="eastAsia"/>
          <w:noProof/>
        </w:rPr>
        <w:t>‐</w:t>
      </w:r>
      <w:r w:rsidRPr="0025256B">
        <w:rPr>
          <w:rFonts w:hint="eastAsia"/>
          <w:noProof/>
        </w:rPr>
        <w:t xml:space="preserve">haploid population of barley. </w:t>
      </w:r>
      <w:r w:rsidRPr="0025256B">
        <w:rPr>
          <w:rFonts w:hint="eastAsia"/>
          <w:i/>
          <w:noProof/>
        </w:rPr>
        <w:t>Plant Breeding</w:t>
      </w:r>
      <w:r w:rsidRPr="0025256B">
        <w:rPr>
          <w:rFonts w:hint="eastAsia"/>
          <w:noProof/>
        </w:rPr>
        <w:t xml:space="preserve"> </w:t>
      </w:r>
      <w:r w:rsidRPr="0025256B">
        <w:rPr>
          <w:rFonts w:hint="eastAsia"/>
          <w:b/>
          <w:noProof/>
        </w:rPr>
        <w:t>114</w:t>
      </w:r>
      <w:r w:rsidRPr="0025256B">
        <w:rPr>
          <w:rFonts w:hint="eastAsia"/>
          <w:noProof/>
        </w:rPr>
        <w:t>, 50-4.</w:t>
      </w:r>
    </w:p>
    <w:p w14:paraId="511160D6" w14:textId="77777777" w:rsidR="0025256B" w:rsidRPr="0025256B" w:rsidRDefault="0025256B" w:rsidP="0025256B">
      <w:pPr>
        <w:pStyle w:val="EndNoteBibliography"/>
        <w:spacing w:after="240"/>
        <w:rPr>
          <w:noProof/>
        </w:rPr>
      </w:pPr>
      <w:r w:rsidRPr="0025256B">
        <w:rPr>
          <w:noProof/>
        </w:rPr>
        <w:t>Suenaga K, Nakajima K, 1989. Efficient Production of Haploid Wheat (</w:t>
      </w:r>
      <w:r w:rsidRPr="0025256B">
        <w:rPr>
          <w:i/>
          <w:noProof/>
        </w:rPr>
        <w:t>Triticum aestivum</w:t>
      </w:r>
      <w:r w:rsidRPr="0025256B">
        <w:rPr>
          <w:noProof/>
        </w:rPr>
        <w:t>) through Crosses between Japanese Wheat and Maize (</w:t>
      </w:r>
      <w:r w:rsidRPr="0025256B">
        <w:rPr>
          <w:i/>
          <w:noProof/>
        </w:rPr>
        <w:t>Zea mays</w:t>
      </w:r>
      <w:r w:rsidRPr="0025256B">
        <w:rPr>
          <w:noProof/>
        </w:rPr>
        <w:t xml:space="preserve">). </w:t>
      </w:r>
      <w:r w:rsidRPr="0025256B">
        <w:rPr>
          <w:i/>
          <w:noProof/>
        </w:rPr>
        <w:t>Plant Cell Reports</w:t>
      </w:r>
      <w:r w:rsidRPr="0025256B">
        <w:rPr>
          <w:noProof/>
        </w:rPr>
        <w:t xml:space="preserve"> </w:t>
      </w:r>
      <w:r w:rsidRPr="0025256B">
        <w:rPr>
          <w:b/>
          <w:noProof/>
        </w:rPr>
        <w:t>8</w:t>
      </w:r>
      <w:r w:rsidRPr="0025256B">
        <w:rPr>
          <w:noProof/>
        </w:rPr>
        <w:t>, 263-6.</w:t>
      </w:r>
    </w:p>
    <w:p w14:paraId="22BCE37C" w14:textId="77777777" w:rsidR="0025256B" w:rsidRPr="0025256B" w:rsidRDefault="0025256B" w:rsidP="0025256B">
      <w:pPr>
        <w:pStyle w:val="EndNoteBibliography"/>
        <w:spacing w:after="240"/>
        <w:rPr>
          <w:noProof/>
        </w:rPr>
      </w:pPr>
      <w:r w:rsidRPr="0025256B">
        <w:rPr>
          <w:noProof/>
        </w:rPr>
        <w:t xml:space="preserve">Suenaga K, Singh R, Huerta-Espino J, William H, 2003. Microsatellite markers for genes Lr34/Yr18 and other quantitative trait loci for leaf rust and stripe rust resistance in bread wheat. </w:t>
      </w:r>
      <w:r w:rsidRPr="0025256B">
        <w:rPr>
          <w:i/>
          <w:noProof/>
        </w:rPr>
        <w:t>Phytopathology</w:t>
      </w:r>
      <w:r w:rsidRPr="0025256B">
        <w:rPr>
          <w:noProof/>
        </w:rPr>
        <w:t xml:space="preserve"> </w:t>
      </w:r>
      <w:r w:rsidRPr="0025256B">
        <w:rPr>
          <w:b/>
          <w:noProof/>
        </w:rPr>
        <w:t>93</w:t>
      </w:r>
      <w:r w:rsidRPr="0025256B">
        <w:rPr>
          <w:noProof/>
        </w:rPr>
        <w:t>, 881-90.</w:t>
      </w:r>
    </w:p>
    <w:p w14:paraId="436FDB8C" w14:textId="77777777" w:rsidR="0025256B" w:rsidRPr="0025256B" w:rsidRDefault="0025256B" w:rsidP="0025256B">
      <w:pPr>
        <w:pStyle w:val="EndNoteBibliography"/>
        <w:spacing w:after="240"/>
        <w:rPr>
          <w:noProof/>
        </w:rPr>
      </w:pPr>
      <w:r w:rsidRPr="0025256B">
        <w:rPr>
          <w:noProof/>
        </w:rPr>
        <w:t xml:space="preserve">The TT, Gupta RB, Dyck PL, Appels R, Hohmann U, Mcintosh RA, 1991. Characterization of stem rust resistant derivatives of wheat cultivar Amigo. </w:t>
      </w:r>
      <w:r w:rsidRPr="0025256B">
        <w:rPr>
          <w:i/>
          <w:noProof/>
        </w:rPr>
        <w:t>Euphytica</w:t>
      </w:r>
      <w:r w:rsidRPr="0025256B">
        <w:rPr>
          <w:noProof/>
        </w:rPr>
        <w:t xml:space="preserve"> </w:t>
      </w:r>
      <w:r w:rsidRPr="0025256B">
        <w:rPr>
          <w:b/>
          <w:noProof/>
        </w:rPr>
        <w:t>58</w:t>
      </w:r>
      <w:r w:rsidRPr="0025256B">
        <w:rPr>
          <w:noProof/>
        </w:rPr>
        <w:t>, 245-52.</w:t>
      </w:r>
    </w:p>
    <w:p w14:paraId="354658FC" w14:textId="77777777" w:rsidR="0025256B" w:rsidRPr="0025256B" w:rsidRDefault="0025256B" w:rsidP="0025256B">
      <w:pPr>
        <w:pStyle w:val="EndNoteBibliography"/>
        <w:spacing w:after="240"/>
        <w:rPr>
          <w:noProof/>
        </w:rPr>
      </w:pPr>
      <w:r w:rsidRPr="0025256B">
        <w:rPr>
          <w:noProof/>
        </w:rPr>
        <w:t xml:space="preserve">Thiebaut J, Kasha K, Tsai A, 1979. Influence of plant development stage, temperature, and plant hormones on chromosome doubling of barley haploids using colchicine. </w:t>
      </w:r>
      <w:r w:rsidRPr="0025256B">
        <w:rPr>
          <w:i/>
          <w:noProof/>
        </w:rPr>
        <w:t>Canadian journal of botany</w:t>
      </w:r>
      <w:r w:rsidRPr="0025256B">
        <w:rPr>
          <w:noProof/>
        </w:rPr>
        <w:t xml:space="preserve"> </w:t>
      </w:r>
      <w:r w:rsidRPr="0025256B">
        <w:rPr>
          <w:b/>
          <w:noProof/>
        </w:rPr>
        <w:t>57</w:t>
      </w:r>
      <w:r w:rsidRPr="0025256B">
        <w:rPr>
          <w:noProof/>
        </w:rPr>
        <w:t>, 480-3.</w:t>
      </w:r>
    </w:p>
    <w:p w14:paraId="66D08E31" w14:textId="77777777" w:rsidR="0025256B" w:rsidRPr="0025256B" w:rsidRDefault="0025256B" w:rsidP="0025256B">
      <w:pPr>
        <w:pStyle w:val="EndNoteBibliography"/>
        <w:spacing w:after="240"/>
        <w:rPr>
          <w:noProof/>
        </w:rPr>
      </w:pPr>
      <w:r w:rsidRPr="0025256B">
        <w:rPr>
          <w:noProof/>
        </w:rPr>
        <w:t xml:space="preserve">Turner MK, Dehaan LR, Jin Y, Anderson JA, 2013. Wheatgrass–Wheat Partial Amphiploids as a Novel Source of Stem Rust and Fusarium Head Blight Resistance. </w:t>
      </w:r>
      <w:r w:rsidRPr="0025256B">
        <w:rPr>
          <w:i/>
          <w:noProof/>
        </w:rPr>
        <w:t>Crop Science</w:t>
      </w:r>
      <w:r w:rsidRPr="0025256B">
        <w:rPr>
          <w:noProof/>
        </w:rPr>
        <w:t xml:space="preserve"> </w:t>
      </w:r>
      <w:r w:rsidRPr="0025256B">
        <w:rPr>
          <w:b/>
          <w:noProof/>
        </w:rPr>
        <w:t>53</w:t>
      </w:r>
      <w:r w:rsidRPr="0025256B">
        <w:rPr>
          <w:noProof/>
        </w:rPr>
        <w:t>, 1994.</w:t>
      </w:r>
    </w:p>
    <w:p w14:paraId="69EBD50D" w14:textId="77777777" w:rsidR="0025256B" w:rsidRPr="0025256B" w:rsidRDefault="0025256B" w:rsidP="0025256B">
      <w:pPr>
        <w:pStyle w:val="EndNoteBibliography"/>
        <w:spacing w:after="240"/>
        <w:rPr>
          <w:noProof/>
        </w:rPr>
      </w:pPr>
      <w:r w:rsidRPr="0025256B">
        <w:rPr>
          <w:noProof/>
        </w:rPr>
        <w:t>Tuvesson IKD, Pedersen S, Andersen SB, 1989. Nuclear Genes Affecting Albinism in Wheat (</w:t>
      </w:r>
      <w:r w:rsidRPr="0025256B">
        <w:rPr>
          <w:i/>
          <w:noProof/>
        </w:rPr>
        <w:t>Triticum aestivum</w:t>
      </w:r>
      <w:r w:rsidRPr="0025256B">
        <w:rPr>
          <w:noProof/>
        </w:rPr>
        <w:t xml:space="preserve"> L) Anther Culture. </w:t>
      </w:r>
      <w:r w:rsidRPr="0025256B">
        <w:rPr>
          <w:i/>
          <w:noProof/>
        </w:rPr>
        <w:t>Theoretical and Applied Genetics</w:t>
      </w:r>
      <w:r w:rsidRPr="0025256B">
        <w:rPr>
          <w:noProof/>
        </w:rPr>
        <w:t xml:space="preserve"> </w:t>
      </w:r>
      <w:r w:rsidRPr="0025256B">
        <w:rPr>
          <w:b/>
          <w:noProof/>
        </w:rPr>
        <w:t>78</w:t>
      </w:r>
      <w:r w:rsidRPr="0025256B">
        <w:rPr>
          <w:noProof/>
        </w:rPr>
        <w:t>, 879-83.</w:t>
      </w:r>
    </w:p>
    <w:p w14:paraId="1759391A" w14:textId="77777777" w:rsidR="0025256B" w:rsidRPr="0025256B" w:rsidRDefault="0025256B" w:rsidP="0025256B">
      <w:pPr>
        <w:pStyle w:val="EndNoteBibliography"/>
        <w:spacing w:after="240"/>
        <w:rPr>
          <w:noProof/>
        </w:rPr>
      </w:pPr>
      <w:r w:rsidRPr="0025256B">
        <w:rPr>
          <w:noProof/>
        </w:rPr>
        <w:t>Usda, 1978. Plant Inventory, 1978, No. 184.</w:t>
      </w:r>
    </w:p>
    <w:p w14:paraId="54F06B11" w14:textId="77777777" w:rsidR="0025256B" w:rsidRPr="0025256B" w:rsidRDefault="0025256B" w:rsidP="0025256B">
      <w:pPr>
        <w:pStyle w:val="EndNoteBibliography"/>
        <w:spacing w:after="240"/>
        <w:rPr>
          <w:noProof/>
        </w:rPr>
      </w:pPr>
      <w:r w:rsidRPr="0025256B">
        <w:rPr>
          <w:noProof/>
        </w:rPr>
        <w:t xml:space="preserve">Wang H, Fedoroff S, 1972. Banding in human chromosomes treated with trypsin. </w:t>
      </w:r>
      <w:r w:rsidRPr="0025256B">
        <w:rPr>
          <w:i/>
          <w:noProof/>
        </w:rPr>
        <w:t>Nature</w:t>
      </w:r>
      <w:r w:rsidRPr="0025256B">
        <w:rPr>
          <w:noProof/>
        </w:rPr>
        <w:t xml:space="preserve"> </w:t>
      </w:r>
      <w:r w:rsidRPr="0025256B">
        <w:rPr>
          <w:b/>
          <w:noProof/>
        </w:rPr>
        <w:t>235</w:t>
      </w:r>
      <w:r w:rsidRPr="0025256B">
        <w:rPr>
          <w:noProof/>
        </w:rPr>
        <w:t>, 52-4.</w:t>
      </w:r>
    </w:p>
    <w:p w14:paraId="2648561A" w14:textId="77777777" w:rsidR="0025256B" w:rsidRPr="0025256B" w:rsidRDefault="0025256B" w:rsidP="0025256B">
      <w:pPr>
        <w:pStyle w:val="EndNoteBibliography"/>
        <w:spacing w:after="240"/>
        <w:rPr>
          <w:noProof/>
        </w:rPr>
      </w:pPr>
      <w:r w:rsidRPr="0025256B">
        <w:rPr>
          <w:noProof/>
        </w:rPr>
        <w:t>Wang S, Wong D, Forrest K</w:t>
      </w:r>
      <w:r w:rsidRPr="0025256B">
        <w:rPr>
          <w:i/>
          <w:noProof/>
        </w:rPr>
        <w:t>, et al.</w:t>
      </w:r>
      <w:r w:rsidRPr="0025256B">
        <w:rPr>
          <w:noProof/>
        </w:rPr>
        <w:t xml:space="preserve">, 2014. Characterization of polyploid wheat genomic diversity using a high-density 90 000 single nucleotide polymorphism array. </w:t>
      </w:r>
      <w:r w:rsidRPr="0025256B">
        <w:rPr>
          <w:i/>
          <w:noProof/>
        </w:rPr>
        <w:t>Plant Biotechnol J</w:t>
      </w:r>
      <w:r w:rsidRPr="0025256B">
        <w:rPr>
          <w:noProof/>
        </w:rPr>
        <w:t xml:space="preserve"> </w:t>
      </w:r>
      <w:r w:rsidRPr="0025256B">
        <w:rPr>
          <w:b/>
          <w:noProof/>
        </w:rPr>
        <w:t>12</w:t>
      </w:r>
      <w:r w:rsidRPr="0025256B">
        <w:rPr>
          <w:noProof/>
        </w:rPr>
        <w:t>, 787-96.</w:t>
      </w:r>
    </w:p>
    <w:p w14:paraId="401BDEA4" w14:textId="77777777" w:rsidR="0025256B" w:rsidRPr="0025256B" w:rsidRDefault="0025256B" w:rsidP="0025256B">
      <w:pPr>
        <w:pStyle w:val="EndNoteBibliography"/>
        <w:spacing w:after="240"/>
        <w:rPr>
          <w:noProof/>
        </w:rPr>
      </w:pPr>
      <w:r w:rsidRPr="0025256B">
        <w:rPr>
          <w:noProof/>
        </w:rPr>
        <w:t xml:space="preserve">Wanyera R, Kinyua M, Jin Y, Singh R, 2006. The spread of stem rust caused by Puccinia graminis f. sp. tritici, with virulence on Sr31 in wheat in Eastern Africa. </w:t>
      </w:r>
      <w:r w:rsidRPr="0025256B">
        <w:rPr>
          <w:i/>
          <w:noProof/>
        </w:rPr>
        <w:t>Plant Disease</w:t>
      </w:r>
      <w:r w:rsidRPr="0025256B">
        <w:rPr>
          <w:noProof/>
        </w:rPr>
        <w:t xml:space="preserve"> </w:t>
      </w:r>
      <w:r w:rsidRPr="0025256B">
        <w:rPr>
          <w:b/>
          <w:noProof/>
        </w:rPr>
        <w:t>90</w:t>
      </w:r>
      <w:r w:rsidRPr="0025256B">
        <w:rPr>
          <w:noProof/>
        </w:rPr>
        <w:t>, 113-.</w:t>
      </w:r>
    </w:p>
    <w:p w14:paraId="08390017" w14:textId="77777777" w:rsidR="0025256B" w:rsidRPr="0025256B" w:rsidRDefault="0025256B" w:rsidP="0025256B">
      <w:pPr>
        <w:pStyle w:val="EndNoteBibliography"/>
        <w:spacing w:after="240"/>
        <w:rPr>
          <w:noProof/>
        </w:rPr>
      </w:pPr>
      <w:r w:rsidRPr="0025256B">
        <w:rPr>
          <w:noProof/>
        </w:rPr>
        <w:t xml:space="preserve">Wedzony M, Vanlammeren AaM, 1996. Pollen tube growth and early embryogenesis in wheat x maize crosses influenced by 2,4-D. </w:t>
      </w:r>
      <w:r w:rsidRPr="0025256B">
        <w:rPr>
          <w:i/>
          <w:noProof/>
        </w:rPr>
        <w:t>Annals of Botany</w:t>
      </w:r>
      <w:r w:rsidRPr="0025256B">
        <w:rPr>
          <w:noProof/>
        </w:rPr>
        <w:t xml:space="preserve"> </w:t>
      </w:r>
      <w:r w:rsidRPr="0025256B">
        <w:rPr>
          <w:b/>
          <w:noProof/>
        </w:rPr>
        <w:t>77</w:t>
      </w:r>
      <w:r w:rsidRPr="0025256B">
        <w:rPr>
          <w:noProof/>
        </w:rPr>
        <w:t>, 639-47.</w:t>
      </w:r>
    </w:p>
    <w:p w14:paraId="0DC522EA" w14:textId="77777777" w:rsidR="0025256B" w:rsidRPr="0025256B" w:rsidRDefault="0025256B" w:rsidP="0025256B">
      <w:pPr>
        <w:pStyle w:val="EndNoteBibliography"/>
        <w:spacing w:after="240"/>
        <w:rPr>
          <w:noProof/>
        </w:rPr>
      </w:pPr>
      <w:r w:rsidRPr="0025256B">
        <w:rPr>
          <w:noProof/>
        </w:rPr>
        <w:t xml:space="preserve">Xu SS, Jin Y, Klindworth DL, Wang RRC, Cai X, 2009. Evaluation and characterization of seedling resistances to stem rust Ug99 races in wheat–alien species derivatives. </w:t>
      </w:r>
      <w:r w:rsidRPr="0025256B">
        <w:rPr>
          <w:i/>
          <w:noProof/>
        </w:rPr>
        <w:t>Crop Science</w:t>
      </w:r>
      <w:r w:rsidRPr="0025256B">
        <w:rPr>
          <w:noProof/>
        </w:rPr>
        <w:t xml:space="preserve"> </w:t>
      </w:r>
      <w:r w:rsidRPr="0025256B">
        <w:rPr>
          <w:b/>
          <w:noProof/>
        </w:rPr>
        <w:t>49</w:t>
      </w:r>
      <w:r w:rsidRPr="0025256B">
        <w:rPr>
          <w:noProof/>
        </w:rPr>
        <w:t>, 2167.</w:t>
      </w:r>
    </w:p>
    <w:p w14:paraId="5ED91318" w14:textId="77777777" w:rsidR="0025256B" w:rsidRPr="0025256B" w:rsidRDefault="0025256B" w:rsidP="0025256B">
      <w:pPr>
        <w:pStyle w:val="EndNoteBibliography"/>
        <w:spacing w:after="240"/>
        <w:rPr>
          <w:noProof/>
        </w:rPr>
      </w:pPr>
      <w:r w:rsidRPr="0025256B">
        <w:rPr>
          <w:noProof/>
        </w:rPr>
        <w:t xml:space="preserve">Y. Jin Unpublished. In. </w:t>
      </w:r>
    </w:p>
    <w:p w14:paraId="48BE6060" w14:textId="77777777" w:rsidR="0025256B" w:rsidRPr="0025256B" w:rsidRDefault="0025256B" w:rsidP="0025256B">
      <w:pPr>
        <w:pStyle w:val="EndNoteBibliography"/>
        <w:spacing w:after="240"/>
        <w:rPr>
          <w:noProof/>
        </w:rPr>
      </w:pPr>
      <w:r w:rsidRPr="0025256B">
        <w:rPr>
          <w:noProof/>
        </w:rPr>
        <w:t xml:space="preserve">Yang Z, Gilbert J, Fedak G, Somers DJ, 2005. Genetic characterization of QTL associated with resistance to Fusarium head blight in a doubled-haploid spring wheat population. </w:t>
      </w:r>
      <w:r w:rsidRPr="0025256B">
        <w:rPr>
          <w:i/>
          <w:noProof/>
        </w:rPr>
        <w:t>Genome</w:t>
      </w:r>
      <w:r w:rsidRPr="0025256B">
        <w:rPr>
          <w:noProof/>
        </w:rPr>
        <w:t xml:space="preserve"> </w:t>
      </w:r>
      <w:r w:rsidRPr="0025256B">
        <w:rPr>
          <w:b/>
          <w:noProof/>
        </w:rPr>
        <w:t>48</w:t>
      </w:r>
      <w:r w:rsidRPr="0025256B">
        <w:rPr>
          <w:noProof/>
        </w:rPr>
        <w:t>, 187-96.</w:t>
      </w:r>
    </w:p>
    <w:p w14:paraId="4A8428DA" w14:textId="77777777" w:rsidR="0025256B" w:rsidRPr="0025256B" w:rsidRDefault="0025256B" w:rsidP="0025256B">
      <w:pPr>
        <w:pStyle w:val="EndNoteBibliography"/>
        <w:spacing w:after="240"/>
        <w:rPr>
          <w:noProof/>
        </w:rPr>
      </w:pPr>
      <w:r w:rsidRPr="0025256B">
        <w:rPr>
          <w:noProof/>
        </w:rPr>
        <w:t>Yu L-X, Liu S, Anderson JA</w:t>
      </w:r>
      <w:r w:rsidRPr="0025256B">
        <w:rPr>
          <w:i/>
          <w:noProof/>
        </w:rPr>
        <w:t>, et al.</w:t>
      </w:r>
      <w:r w:rsidRPr="0025256B">
        <w:rPr>
          <w:noProof/>
        </w:rPr>
        <w:t xml:space="preserve">, 2010. Haplotype diversity of stem rust resistance loci in uncharacterized wheat lines. </w:t>
      </w:r>
      <w:r w:rsidRPr="0025256B">
        <w:rPr>
          <w:i/>
          <w:noProof/>
        </w:rPr>
        <w:t>Molecular Breeding</w:t>
      </w:r>
      <w:r w:rsidRPr="0025256B">
        <w:rPr>
          <w:noProof/>
        </w:rPr>
        <w:t xml:space="preserve"> </w:t>
      </w:r>
      <w:r w:rsidRPr="0025256B">
        <w:rPr>
          <w:b/>
          <w:noProof/>
        </w:rPr>
        <w:t>26</w:t>
      </w:r>
      <w:r w:rsidRPr="0025256B">
        <w:rPr>
          <w:noProof/>
        </w:rPr>
        <w:t>, 667-80.</w:t>
      </w:r>
    </w:p>
    <w:p w14:paraId="4B201533" w14:textId="77777777" w:rsidR="0025256B" w:rsidRPr="0025256B" w:rsidRDefault="0025256B" w:rsidP="0025256B">
      <w:pPr>
        <w:pStyle w:val="EndNoteBibliography"/>
        <w:spacing w:after="240"/>
        <w:rPr>
          <w:noProof/>
        </w:rPr>
      </w:pPr>
      <w:r w:rsidRPr="0025256B">
        <w:rPr>
          <w:noProof/>
        </w:rPr>
        <w:t xml:space="preserve">Zenkteler M, Nitzsche W, 1984. Wide hybridization experiments in cereals. </w:t>
      </w:r>
      <w:r w:rsidRPr="0025256B">
        <w:rPr>
          <w:i/>
          <w:noProof/>
        </w:rPr>
        <w:t>Theoretical and Applied Genetics</w:t>
      </w:r>
      <w:r w:rsidRPr="0025256B">
        <w:rPr>
          <w:noProof/>
        </w:rPr>
        <w:t xml:space="preserve"> </w:t>
      </w:r>
      <w:r w:rsidRPr="0025256B">
        <w:rPr>
          <w:b/>
          <w:noProof/>
        </w:rPr>
        <w:t>68</w:t>
      </w:r>
      <w:r w:rsidRPr="0025256B">
        <w:rPr>
          <w:noProof/>
        </w:rPr>
        <w:t>, 311-5.</w:t>
      </w:r>
    </w:p>
    <w:p w14:paraId="28DA35D9" w14:textId="77777777" w:rsidR="0025256B" w:rsidRPr="0025256B" w:rsidRDefault="0025256B" w:rsidP="0025256B">
      <w:pPr>
        <w:pStyle w:val="EndNoteBibliography"/>
        <w:rPr>
          <w:noProof/>
        </w:rPr>
      </w:pPr>
      <w:r w:rsidRPr="0025256B">
        <w:rPr>
          <w:noProof/>
        </w:rPr>
        <w:t xml:space="preserve">Zhang P, Friebe B, Lukaszewski AJ, Gill BS, 2001. The centromere structure in Robertsonian wheat-rye translocation chromosomes indicates that centric breakage-fusion can occur at different positions within the primary constriction. </w:t>
      </w:r>
      <w:r w:rsidRPr="0025256B">
        <w:rPr>
          <w:i/>
          <w:noProof/>
        </w:rPr>
        <w:t>Chromosoma</w:t>
      </w:r>
      <w:r w:rsidRPr="0025256B">
        <w:rPr>
          <w:noProof/>
        </w:rPr>
        <w:t xml:space="preserve"> </w:t>
      </w:r>
      <w:r w:rsidRPr="0025256B">
        <w:rPr>
          <w:b/>
          <w:noProof/>
        </w:rPr>
        <w:t>110</w:t>
      </w:r>
      <w:r w:rsidRPr="0025256B">
        <w:rPr>
          <w:noProof/>
        </w:rPr>
        <w:t>, 335-44.</w:t>
      </w:r>
    </w:p>
    <w:p w14:paraId="56508405" w14:textId="77777777" w:rsidR="00847CCE" w:rsidRPr="00641943" w:rsidRDefault="002D569D" w:rsidP="00980507">
      <w:pPr>
        <w:rPr>
          <w:b/>
        </w:rPr>
      </w:pPr>
      <w:r>
        <w:fldChar w:fldCharType="end"/>
      </w:r>
    </w:p>
    <w:sectPr w:rsidR="00847CCE" w:rsidRPr="00641943" w:rsidSect="00980507">
      <w:pgSz w:w="12240" w:h="15840"/>
      <w:pgMar w:top="1440" w:right="216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att Rouse" w:date="2014-10-28T15:45:00Z" w:initials="MR">
    <w:p w14:paraId="5CC7EDAC" w14:textId="77777777" w:rsidR="00EF0633" w:rsidRDefault="00EF0633">
      <w:pPr>
        <w:pStyle w:val="CommentText"/>
      </w:pPr>
      <w:r>
        <w:rPr>
          <w:rStyle w:val="CommentReference"/>
        </w:rPr>
        <w:annotationRef/>
      </w:r>
      <w:r>
        <w:t>Please insert here a short paragraph discussing the mitigation of stem rust and Ug99 in particular. Discuss fungicides, resistance, and other options (early varieties), cite relevant literature</w:t>
      </w:r>
    </w:p>
  </w:comment>
  <w:comment w:id="1" w:author="Matt Rouse" w:date="2014-10-28T15:47:00Z" w:initials="MR">
    <w:p w14:paraId="7CF5B499" w14:textId="77777777" w:rsidR="00EF0633" w:rsidRDefault="00EF0633">
      <w:pPr>
        <w:pStyle w:val="CommentText"/>
      </w:pPr>
      <w:r>
        <w:rPr>
          <w:rStyle w:val="CommentReference"/>
        </w:rPr>
        <w:annotationRef/>
      </w:r>
      <w:r>
        <w:t>Also insert a second short paragaph commenting on use of seeding resistance genes vs. adult plant resistance and evaluate in the context of durable resistance</w:t>
      </w:r>
    </w:p>
  </w:comment>
  <w:comment w:id="3" w:author="Matt Rouse" w:date="2014-10-28T15:52:00Z" w:initials="MR">
    <w:p w14:paraId="791E5EF8" w14:textId="77777777" w:rsidR="00EF0633" w:rsidRDefault="00EF0633">
      <w:pPr>
        <w:pStyle w:val="CommentText"/>
      </w:pPr>
      <w:r>
        <w:rPr>
          <w:rStyle w:val="CommentReference"/>
        </w:rPr>
        <w:annotationRef/>
      </w:r>
      <w:r>
        <w:t>Most appropriate term? Fertilization?</w:t>
      </w:r>
    </w:p>
  </w:comment>
  <w:comment w:id="13" w:author="Matt Rouse" w:date="2014-10-28T16:09:00Z" w:initials="MR">
    <w:p w14:paraId="6B1549F9" w14:textId="77777777" w:rsidR="00EF0633" w:rsidRDefault="00EF0633">
      <w:pPr>
        <w:pStyle w:val="CommentText"/>
      </w:pPr>
      <w:r>
        <w:rPr>
          <w:rStyle w:val="CommentReference"/>
        </w:rPr>
        <w:annotationRef/>
      </w:r>
      <w:r>
        <w:t>Conclude with a statement that fits the introduction (not result) section. Consider “My objective…</w:t>
      </w:r>
    </w:p>
  </w:comment>
  <w:comment w:id="18" w:author="Matt Rouse" w:date="2014-10-28T16:13:00Z" w:initials="MR">
    <w:p w14:paraId="2AC3BDD5" w14:textId="77777777" w:rsidR="00EF0633" w:rsidRDefault="00EF0633">
      <w:pPr>
        <w:pStyle w:val="CommentText"/>
      </w:pPr>
      <w:r>
        <w:rPr>
          <w:rStyle w:val="CommentReference"/>
        </w:rPr>
        <w:annotationRef/>
      </w:r>
      <w:r>
        <w:t>Cite the germplasm regristration references for RB07 and Faller and state that they were obtained from the University of Minnesota and NDSU</w:t>
      </w:r>
    </w:p>
  </w:comment>
  <w:comment w:id="30" w:author="Matt Rouse" w:date="2014-10-28T16:23:00Z" w:initials="MR">
    <w:p w14:paraId="32566F45" w14:textId="77777777" w:rsidR="00EF0633" w:rsidRDefault="00EF0633">
      <w:pPr>
        <w:pStyle w:val="CommentText"/>
      </w:pPr>
      <w:r>
        <w:rPr>
          <w:rStyle w:val="CommentReference"/>
        </w:rPr>
        <w:annotationRef/>
      </w:r>
      <w:r>
        <w:t>Define resistant vs. susceptible</w:t>
      </w:r>
    </w:p>
  </w:comment>
  <w:comment w:id="40" w:author="Matt Rouse" w:date="2014-10-28T16:22:00Z" w:initials="MR">
    <w:p w14:paraId="38F76A35" w14:textId="77777777" w:rsidR="00EF0633" w:rsidRDefault="00EF0633">
      <w:pPr>
        <w:pStyle w:val="CommentText"/>
      </w:pPr>
      <w:r>
        <w:rPr>
          <w:rStyle w:val="CommentReference"/>
        </w:rPr>
        <w:annotationRef/>
      </w:r>
      <w:r>
        <w:t>Provide isolate names</w:t>
      </w:r>
    </w:p>
  </w:comment>
  <w:comment w:id="43" w:author="Matt Rouse" w:date="2014-10-28T16:24:00Z" w:initials="MR">
    <w:p w14:paraId="06B23951" w14:textId="77777777" w:rsidR="00EF0633" w:rsidRDefault="00EF0633">
      <w:pPr>
        <w:pStyle w:val="CommentText"/>
      </w:pPr>
      <w:r>
        <w:rPr>
          <w:rStyle w:val="CommentReference"/>
        </w:rPr>
        <w:annotationRef/>
      </w:r>
      <w:r>
        <w:t>If March is accurate, please stipulate that this was for BL3 only</w:t>
      </w:r>
    </w:p>
  </w:comment>
  <w:comment w:id="50" w:author="Matt Rouse" w:date="2014-10-28T16:25:00Z" w:initials="MR">
    <w:p w14:paraId="7E4D8587" w14:textId="77777777" w:rsidR="00EF0633" w:rsidRDefault="00EF0633">
      <w:pPr>
        <w:pStyle w:val="CommentText"/>
      </w:pPr>
      <w:r>
        <w:rPr>
          <w:rStyle w:val="CommentReference"/>
        </w:rPr>
        <w:annotationRef/>
      </w:r>
      <w:r>
        <w:t>Add introductory sentence explaining why this was done</w:t>
      </w:r>
    </w:p>
  </w:comment>
  <w:comment w:id="66" w:author="Matt Rouse" w:date="2014-10-28T16:33:00Z" w:initials="MR">
    <w:p w14:paraId="7F089994" w14:textId="77777777" w:rsidR="00EF0633" w:rsidRDefault="00EF0633">
      <w:pPr>
        <w:pStyle w:val="CommentText"/>
      </w:pPr>
      <w:r>
        <w:rPr>
          <w:rStyle w:val="CommentReference"/>
        </w:rPr>
        <w:annotationRef/>
      </w:r>
      <w:r>
        <w:t>How many plants for each lines were screened? Was this screening replicated?</w:t>
      </w:r>
    </w:p>
  </w:comment>
  <w:comment w:id="71" w:author="Matt Rouse" w:date="2014-10-28T16:36:00Z" w:initials="MR">
    <w:p w14:paraId="07F8C79E" w14:textId="77777777" w:rsidR="00EF0633" w:rsidRDefault="00EF0633">
      <w:pPr>
        <w:pStyle w:val="CommentText"/>
      </w:pPr>
      <w:r>
        <w:rPr>
          <w:rStyle w:val="CommentReference"/>
        </w:rPr>
        <w:annotationRef/>
      </w:r>
      <w:r>
        <w:t>The first part of this sentence should be explained better or deleted</w:t>
      </w:r>
    </w:p>
  </w:comment>
  <w:comment w:id="80" w:author="Matt Rouse" w:date="2014-10-28T16:37:00Z" w:initials="MR">
    <w:p w14:paraId="6E0EADD2" w14:textId="77777777" w:rsidR="00EF0633" w:rsidRDefault="00EF0633">
      <w:pPr>
        <w:pStyle w:val="CommentText"/>
      </w:pPr>
      <w:r>
        <w:rPr>
          <w:rStyle w:val="CommentReference"/>
        </w:rPr>
        <w:annotationRef/>
      </w:r>
      <w:r>
        <w:t>What is “Faller/RB07”?</w:t>
      </w:r>
    </w:p>
  </w:comment>
  <w:comment w:id="99" w:author="Matt Rouse" w:date="2014-10-28T16:47:00Z" w:initials="MR">
    <w:p w14:paraId="442F3EAF" w14:textId="77777777" w:rsidR="00EF0633" w:rsidRDefault="00EF0633">
      <w:pPr>
        <w:pStyle w:val="CommentText"/>
      </w:pPr>
      <w:r>
        <w:rPr>
          <w:rStyle w:val="CommentReference"/>
        </w:rPr>
        <w:annotationRef/>
      </w:r>
      <w:r>
        <w:t>Where do you provide the number of DH lines produced from each progenitor?</w:t>
      </w:r>
    </w:p>
  </w:comment>
  <w:comment w:id="113" w:author="Matt Rouse" w:date="2014-10-28T16:50:00Z" w:initials="MR">
    <w:p w14:paraId="6384A0E7" w14:textId="77777777" w:rsidR="00EF0633" w:rsidRDefault="00EF0633">
      <w:pPr>
        <w:pStyle w:val="CommentText"/>
      </w:pPr>
      <w:r>
        <w:rPr>
          <w:rStyle w:val="CommentReference"/>
        </w:rPr>
        <w:annotationRef/>
      </w:r>
      <w:r>
        <w:t>Why did you narrow down to 6D?</w:t>
      </w:r>
    </w:p>
  </w:comment>
  <w:comment w:id="117" w:author="Matt Rouse" w:date="2014-10-28T17:09:00Z" w:initials="MR">
    <w:p w14:paraId="721DBC3F" w14:textId="77777777" w:rsidR="00EF0633" w:rsidRDefault="00EF0633">
      <w:pPr>
        <w:pStyle w:val="CommentText"/>
      </w:pPr>
      <w:r>
        <w:rPr>
          <w:rStyle w:val="CommentReference"/>
        </w:rPr>
        <w:annotationRef/>
      </w:r>
      <w:r>
        <w:t>LOD plot came out of nowhere. How are you detecting signficiance? From what I understand, you are doing this via QTL mapping. This is not appropriate!</w:t>
      </w:r>
    </w:p>
  </w:comment>
  <w:comment w:id="118" w:author="Matt Rouse" w:date="2014-10-28T16:54:00Z" w:initials="MR">
    <w:p w14:paraId="79CBA02A" w14:textId="77777777" w:rsidR="00EF0633" w:rsidRDefault="00EF0633">
      <w:pPr>
        <w:pStyle w:val="CommentText"/>
      </w:pPr>
      <w:r>
        <w:rPr>
          <w:rStyle w:val="CommentReference"/>
        </w:rPr>
        <w:annotationRef/>
      </w:r>
      <w:r>
        <w:t xml:space="preserve">Make it clear: Did you derive map distances from your own “map” or did you use the consensus map as an anchor? Start this paragraph by explaining this clearly. </w:t>
      </w:r>
    </w:p>
  </w:comment>
  <w:comment w:id="119" w:author="Matt Rouse" w:date="2014-10-28T16:55:00Z" w:initials="MR">
    <w:p w14:paraId="13CC5F06" w14:textId="77777777" w:rsidR="00EF0633" w:rsidRDefault="00EF0633">
      <w:pPr>
        <w:pStyle w:val="CommentText"/>
      </w:pPr>
      <w:r>
        <w:rPr>
          <w:rStyle w:val="CommentReference"/>
        </w:rPr>
        <w:annotationRef/>
      </w:r>
      <w:r>
        <w:t>Waiting for data before reviewing this section…</w:t>
      </w:r>
    </w:p>
  </w:comment>
  <w:comment w:id="131" w:author="Matt Rouse" w:date="2014-10-28T16:59:00Z" w:initials="MR">
    <w:p w14:paraId="22663516" w14:textId="77777777" w:rsidR="00EF0633" w:rsidRDefault="00EF0633">
      <w:pPr>
        <w:pStyle w:val="CommentText"/>
      </w:pPr>
      <w:r>
        <w:rPr>
          <w:rStyle w:val="CommentReference"/>
        </w:rPr>
        <w:annotationRef/>
      </w:r>
      <w:r>
        <w:t>Double check this</w:t>
      </w:r>
    </w:p>
  </w:comment>
  <w:comment w:id="134" w:author="Matt Rouse" w:date="2014-10-28T17:23:00Z" w:initials="MR">
    <w:p w14:paraId="460F408B" w14:textId="77777777" w:rsidR="00EF0633" w:rsidRDefault="00EF0633">
      <w:pPr>
        <w:pStyle w:val="CommentText"/>
      </w:pPr>
      <w:r>
        <w:rPr>
          <w:rStyle w:val="CommentReference"/>
        </w:rPr>
        <w:annotationRef/>
      </w:r>
      <w:r>
        <w:t>This is an indirect measurement of what we are most interested in: proportion of the genome (percentage) that is either RB07 or Faller vs PI 410954. This can be estimated by simply assuming independence of SNPs and calculating percentages. I suggest this method in place of the more indirect dissimilarity measuremnts.</w:t>
      </w:r>
    </w:p>
    <w:p w14:paraId="522BED23" w14:textId="77777777" w:rsidR="00EF0633" w:rsidRDefault="00EF0633">
      <w:pPr>
        <w:pStyle w:val="CommentText"/>
      </w:pPr>
    </w:p>
    <w:p w14:paraId="7A352CFB" w14:textId="77777777" w:rsidR="00EF0633" w:rsidRDefault="00EF0633">
      <w:pPr>
        <w:pStyle w:val="CommentText"/>
      </w:pPr>
      <w:r>
        <w:t xml:space="preserve">Use SNPs that are unique to PI 410954 only (one allele unique to PI 410954, the other allele shared by both RB07 and Faller). Delete all other SNPs. Explain this, and report percentages. </w:t>
      </w:r>
    </w:p>
  </w:comment>
  <w:comment w:id="135" w:author="Matt Rouse" w:date="2014-10-28T17:06:00Z" w:initials="MR">
    <w:p w14:paraId="650B8E25" w14:textId="77777777" w:rsidR="00EF0633" w:rsidRDefault="00EF0633">
      <w:pPr>
        <w:pStyle w:val="CommentText"/>
      </w:pPr>
      <w:r>
        <w:rPr>
          <w:rStyle w:val="CommentReference"/>
        </w:rPr>
        <w:annotationRef/>
      </w:r>
      <w:r>
        <w:t>I don’t think calculating significance with a QTL program is the correct thing to do. We can’t account for the structure of the population necessary for the QTL analysis, thus we are violating the requirement s of the QTL analysis. Simply use ANOVA or an association metric to calculate significance.</w:t>
      </w:r>
    </w:p>
  </w:comment>
  <w:comment w:id="136" w:author="Matt Rouse" w:date="2014-10-28T17:03:00Z" w:initials="MR">
    <w:p w14:paraId="0759101D" w14:textId="77777777" w:rsidR="00EF0633" w:rsidRDefault="00EF0633">
      <w:pPr>
        <w:pStyle w:val="CommentText"/>
      </w:pPr>
      <w:r>
        <w:rPr>
          <w:rStyle w:val="CommentReference"/>
        </w:rPr>
        <w:annotationRef/>
      </w:r>
      <w:r>
        <w:t>What map?</w:t>
      </w:r>
    </w:p>
  </w:comment>
  <w:comment w:id="137" w:author="Matt Rouse" w:date="2014-10-28T17:04:00Z" w:initials="MR">
    <w:p w14:paraId="7ECBE6DF" w14:textId="77777777" w:rsidR="00EF0633" w:rsidRDefault="00EF0633">
      <w:pPr>
        <w:pStyle w:val="CommentText"/>
      </w:pPr>
      <w:r>
        <w:rPr>
          <w:rStyle w:val="CommentReference"/>
        </w:rPr>
        <w:annotationRef/>
      </w:r>
      <w:r>
        <w:t>What does this mean?</w:t>
      </w:r>
    </w:p>
  </w:comment>
  <w:comment w:id="139" w:author="Matt Rouse" w:date="2014-10-28T17:05:00Z" w:initials="MR">
    <w:p w14:paraId="6F64FE02" w14:textId="77777777" w:rsidR="00EF0633" w:rsidRDefault="00EF0633">
      <w:pPr>
        <w:pStyle w:val="CommentText"/>
      </w:pPr>
      <w:r>
        <w:rPr>
          <w:rStyle w:val="CommentReference"/>
        </w:rPr>
        <w:annotationRef/>
      </w:r>
      <w:r>
        <w:t xml:space="preserve">I don’t’ think this is appropriate, </w:t>
      </w:r>
    </w:p>
  </w:comment>
  <w:comment w:id="140" w:author="Matt Rouse" w:date="2014-10-28T17:07:00Z" w:initials="MR">
    <w:p w14:paraId="10717C74" w14:textId="77777777" w:rsidR="00EF0633" w:rsidRDefault="00EF0633">
      <w:pPr>
        <w:pStyle w:val="CommentText"/>
      </w:pPr>
      <w:r>
        <w:rPr>
          <w:rStyle w:val="CommentReference"/>
        </w:rPr>
        <w:annotationRef/>
      </w:r>
      <w:r>
        <w:t>Not only is it not ideal, it is not permissible because of the structure. And non-independence of the lines.</w:t>
      </w:r>
    </w:p>
  </w:comment>
  <w:comment w:id="142" w:author="Matt Rouse" w:date="2014-10-28T17:10:00Z" w:initials="MR">
    <w:p w14:paraId="6CC02D01" w14:textId="77777777" w:rsidR="00EF0633" w:rsidRDefault="00EF0633">
      <w:pPr>
        <w:pStyle w:val="CommentText"/>
      </w:pPr>
      <w:r>
        <w:rPr>
          <w:rStyle w:val="CommentReference"/>
        </w:rPr>
        <w:annotationRef/>
      </w:r>
      <w:r>
        <w:t>What about SrCAd</w:t>
      </w:r>
    </w:p>
  </w:comment>
  <w:comment w:id="146" w:author="Matt Rouse" w:date="2014-10-28T17:11:00Z" w:initials="MR">
    <w:p w14:paraId="238B686A" w14:textId="77777777" w:rsidR="00EF0633" w:rsidRDefault="00EF0633">
      <w:pPr>
        <w:pStyle w:val="CommentText"/>
      </w:pPr>
      <w:r>
        <w:rPr>
          <w:rStyle w:val="CommentReference"/>
        </w:rPr>
        <w:annotationRef/>
      </w:r>
      <w:r>
        <w:t>I disagree with the last two sentences. Where does the D genome come from?</w:t>
      </w:r>
    </w:p>
  </w:comment>
  <w:comment w:id="155" w:author="Matt Rouse" w:date="2014-10-28T17:15:00Z" w:initials="MR">
    <w:p w14:paraId="36317776" w14:textId="77777777" w:rsidR="00EF0633" w:rsidRDefault="00EF0633">
      <w:pPr>
        <w:pStyle w:val="CommentText"/>
      </w:pPr>
      <w:r>
        <w:rPr>
          <w:rStyle w:val="CommentReference"/>
        </w:rPr>
        <w:annotationRef/>
      </w:r>
      <w:r>
        <w:t>Also provide column with fit to 3:1 ratio (11XR188 will fit this)</w:t>
      </w:r>
    </w:p>
  </w:comment>
  <w:comment w:id="156" w:author="Matt Rouse" w:date="2014-10-28T17:16:00Z" w:initials="MR">
    <w:p w14:paraId="22C0B240" w14:textId="77777777" w:rsidR="00EF0633" w:rsidRDefault="00EF0633">
      <w:pPr>
        <w:pStyle w:val="CommentText"/>
      </w:pPr>
      <w:r>
        <w:rPr>
          <w:rStyle w:val="CommentReference"/>
        </w:rPr>
        <w:annotationRef/>
      </w:r>
      <w:r>
        <w:t>To what ratio is the chi-square fit? Remove TTKSK:TRTTF from this table and simply state results in text.</w:t>
      </w:r>
    </w:p>
  </w:comment>
  <w:comment w:id="158" w:author="Matt Rouse" w:date="2014-10-28T17:17:00Z" w:initials="MR">
    <w:p w14:paraId="5583068F" w14:textId="77777777" w:rsidR="00EF0633" w:rsidRDefault="00EF0633">
      <w:pPr>
        <w:pStyle w:val="CommentText"/>
      </w:pPr>
      <w:r>
        <w:rPr>
          <w:rStyle w:val="CommentReference"/>
        </w:rPr>
        <w:annotationRef/>
      </w:r>
      <w:r>
        <w:t>Delete this figure</w:t>
      </w:r>
    </w:p>
  </w:comment>
  <w:comment w:id="159" w:author="Matt Rouse" w:date="2014-10-28T17:20:00Z" w:initials="MR">
    <w:p w14:paraId="1E9F7677" w14:textId="77777777" w:rsidR="00EF0633" w:rsidRDefault="00EF0633">
      <w:pPr>
        <w:pStyle w:val="CommentText"/>
      </w:pPr>
      <w:r>
        <w:rPr>
          <w:rStyle w:val="CommentReference"/>
        </w:rPr>
        <w:annotationRef/>
      </w:r>
      <w:r>
        <w:t>Provide all lines in this table (both resistant and susceptible lines derived from the same progenitors).</w:t>
      </w:r>
    </w:p>
  </w:comment>
  <w:comment w:id="160" w:author="Matt Rouse" w:date="2014-10-28T17:21:00Z" w:initials="MR">
    <w:p w14:paraId="669076E4" w14:textId="77777777" w:rsidR="00EF0633" w:rsidRDefault="00EF0633">
      <w:pPr>
        <w:pStyle w:val="CommentText"/>
      </w:pPr>
      <w:r>
        <w:rPr>
          <w:rStyle w:val="CommentReference"/>
        </w:rPr>
        <w:annotationRef/>
      </w:r>
      <w:r>
        <w:t xml:space="preserve">Delete this. </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EB4148" w14:textId="77777777" w:rsidR="00EF0633" w:rsidRDefault="00EF0633" w:rsidP="007E75A1">
      <w:r>
        <w:separator/>
      </w:r>
    </w:p>
  </w:endnote>
  <w:endnote w:type="continuationSeparator" w:id="0">
    <w:p w14:paraId="73D2F896" w14:textId="77777777" w:rsidR="00EF0633" w:rsidRDefault="00EF0633" w:rsidP="007E7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明朝">
    <w:charset w:val="4E"/>
    <w:family w:val="auto"/>
    <w:pitch w:val="variable"/>
    <w:sig w:usb0="E00002FF" w:usb1="6AC7FDFB" w:usb2="00000012" w:usb3="00000000" w:csb0="0002009F" w:csb1="00000000"/>
  </w:font>
  <w:font w:name="Lucida Grande">
    <w:altName w:val="Arial"/>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dvTT3713a231+20">
    <w:panose1 w:val="00000000000000000000"/>
    <w:charset w:val="80"/>
    <w:family w:val="auto"/>
    <w:notTrueType/>
    <w:pitch w:val="default"/>
    <w:sig w:usb0="00000001" w:usb1="08070000" w:usb2="00000010" w:usb3="00000000" w:csb0="0002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661C9" w14:textId="77777777" w:rsidR="00EF0633" w:rsidRDefault="00EF0633" w:rsidP="007E75A1">
    <w:pPr>
      <w:pStyle w:val="Footer"/>
      <w:jc w:val="right"/>
    </w:pPr>
    <w:r>
      <w:rPr>
        <w:rStyle w:val="PageNumber"/>
      </w:rPr>
      <w:fldChar w:fldCharType="begin"/>
    </w:r>
    <w:r>
      <w:rPr>
        <w:rStyle w:val="PageNumber"/>
      </w:rPr>
      <w:instrText xml:space="preserve"> PAGE </w:instrText>
    </w:r>
    <w:r>
      <w:rPr>
        <w:rStyle w:val="PageNumber"/>
      </w:rPr>
      <w:fldChar w:fldCharType="separate"/>
    </w:r>
    <w:r w:rsidR="00CC4056">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7D2A5F" w14:textId="77777777" w:rsidR="00EF0633" w:rsidRDefault="00EF0633" w:rsidP="007E75A1">
      <w:r>
        <w:separator/>
      </w:r>
    </w:p>
  </w:footnote>
  <w:footnote w:type="continuationSeparator" w:id="0">
    <w:p w14:paraId="3660B32C" w14:textId="77777777" w:rsidR="00EF0633" w:rsidRDefault="00EF0633" w:rsidP="007E75A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Plant Pathology&lt;/Style&gt;&lt;LeftDelim&gt;{&lt;/LeftDelim&gt;&lt;RightDelim&gt;}&lt;/RightDelim&gt;&lt;FontName&gt;Times New Roman&lt;/FontName&gt;&lt;FontSize&gt;12&lt;/FontSize&gt;&lt;ReflistTitle&gt;&lt;/ReflistTitle&gt;&lt;StartingRefnum&gt;1&lt;/StartingRefnum&gt;&lt;FirstLineIndent&gt;720&lt;/FirstLineIndent&gt;&lt;HangingIndent&gt;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t52e5f9wev9fanesaazv5w2sztfs0tateepf&quot;&gt;My EndNote Library&lt;record-ids&gt;&lt;item&gt;1&lt;/item&gt;&lt;item&gt;13&lt;/item&gt;&lt;item&gt;15&lt;/item&gt;&lt;item&gt;18&lt;/item&gt;&lt;item&gt;20&lt;/item&gt;&lt;item&gt;25&lt;/item&gt;&lt;item&gt;30&lt;/item&gt;&lt;item&gt;34&lt;/item&gt;&lt;item&gt;50&lt;/item&gt;&lt;item&gt;52&lt;/item&gt;&lt;item&gt;55&lt;/item&gt;&lt;item&gt;56&lt;/item&gt;&lt;item&gt;57&lt;/item&gt;&lt;item&gt;58&lt;/item&gt;&lt;item&gt;61&lt;/item&gt;&lt;item&gt;70&lt;/item&gt;&lt;item&gt;71&lt;/item&gt;&lt;item&gt;74&lt;/item&gt;&lt;item&gt;75&lt;/item&gt;&lt;item&gt;78&lt;/item&gt;&lt;item&gt;82&lt;/item&gt;&lt;item&gt;91&lt;/item&gt;&lt;item&gt;92&lt;/item&gt;&lt;item&gt;102&lt;/item&gt;&lt;item&gt;103&lt;/item&gt;&lt;item&gt;104&lt;/item&gt;&lt;item&gt;109&lt;/item&gt;&lt;item&gt;111&lt;/item&gt;&lt;item&gt;116&lt;/item&gt;&lt;item&gt;118&lt;/item&gt;&lt;item&gt;184&lt;/item&gt;&lt;item&gt;220&lt;/item&gt;&lt;item&gt;287&lt;/item&gt;&lt;item&gt;322&lt;/item&gt;&lt;item&gt;324&lt;/item&gt;&lt;item&gt;326&lt;/item&gt;&lt;item&gt;327&lt;/item&gt;&lt;item&gt;328&lt;/item&gt;&lt;item&gt;329&lt;/item&gt;&lt;item&gt;331&lt;/item&gt;&lt;item&gt;333&lt;/item&gt;&lt;item&gt;335&lt;/item&gt;&lt;item&gt;336&lt;/item&gt;&lt;item&gt;337&lt;/item&gt;&lt;item&gt;338&lt;/item&gt;&lt;item&gt;340&lt;/item&gt;&lt;item&gt;341&lt;/item&gt;&lt;item&gt;342&lt;/item&gt;&lt;item&gt;343&lt;/item&gt;&lt;item&gt;344&lt;/item&gt;&lt;item&gt;345&lt;/item&gt;&lt;item&gt;346&lt;/item&gt;&lt;item&gt;348&lt;/item&gt;&lt;item&gt;349&lt;/item&gt;&lt;item&gt;350&lt;/item&gt;&lt;item&gt;351&lt;/item&gt;&lt;item&gt;352&lt;/item&gt;&lt;item&gt;353&lt;/item&gt;&lt;item&gt;354&lt;/item&gt;&lt;item&gt;355&lt;/item&gt;&lt;item&gt;358&lt;/item&gt;&lt;item&gt;359&lt;/item&gt;&lt;item&gt;363&lt;/item&gt;&lt;item&gt;366&lt;/item&gt;&lt;item&gt;367&lt;/item&gt;&lt;item&gt;368&lt;/item&gt;&lt;item&gt;369&lt;/item&gt;&lt;item&gt;376&lt;/item&gt;&lt;item&gt;377&lt;/item&gt;&lt;item&gt;380&lt;/item&gt;&lt;item&gt;382&lt;/item&gt;&lt;item&gt;383&lt;/item&gt;&lt;item&gt;385&lt;/item&gt;&lt;item&gt;387&lt;/item&gt;&lt;item&gt;389&lt;/item&gt;&lt;item&gt;390&lt;/item&gt;&lt;item&gt;393&lt;/item&gt;&lt;item&gt;400&lt;/item&gt;&lt;item&gt;401&lt;/item&gt;&lt;item&gt;403&lt;/item&gt;&lt;item&gt;404&lt;/item&gt;&lt;item&gt;405&lt;/item&gt;&lt;item&gt;406&lt;/item&gt;&lt;item&gt;407&lt;/item&gt;&lt;item&gt;408&lt;/item&gt;&lt;item&gt;409&lt;/item&gt;&lt;item&gt;410&lt;/item&gt;&lt;item&gt;415&lt;/item&gt;&lt;item&gt;420&lt;/item&gt;&lt;item&gt;423&lt;/item&gt;&lt;item&gt;425&lt;/item&gt;&lt;item&gt;426&lt;/item&gt;&lt;item&gt;429&lt;/item&gt;&lt;item&gt;430&lt;/item&gt;&lt;item&gt;432&lt;/item&gt;&lt;item&gt;433&lt;/item&gt;&lt;item&gt;434&lt;/item&gt;&lt;item&gt;435&lt;/item&gt;&lt;item&gt;436&lt;/item&gt;&lt;item&gt;437&lt;/item&gt;&lt;item&gt;438&lt;/item&gt;&lt;item&gt;455&lt;/item&gt;&lt;item&gt;456&lt;/item&gt;&lt;item&gt;460&lt;/item&gt;&lt;item&gt;461&lt;/item&gt;&lt;item&gt;465&lt;/item&gt;&lt;item&gt;467&lt;/item&gt;&lt;item&gt;468&lt;/item&gt;&lt;item&gt;471&lt;/item&gt;&lt;item&gt;472&lt;/item&gt;&lt;item&gt;473&lt;/item&gt;&lt;item&gt;474&lt;/item&gt;&lt;item&gt;475&lt;/item&gt;&lt;item&gt;476&lt;/item&gt;&lt;item&gt;477&lt;/item&gt;&lt;item&gt;478&lt;/item&gt;&lt;item&gt;485&lt;/item&gt;&lt;item&gt;486&lt;/item&gt;&lt;item&gt;487&lt;/item&gt;&lt;item&gt;488&lt;/item&gt;&lt;item&gt;489&lt;/item&gt;&lt;item&gt;490&lt;/item&gt;&lt;item&gt;492&lt;/item&gt;&lt;item&gt;493&lt;/item&gt;&lt;item&gt;497&lt;/item&gt;&lt;item&gt;498&lt;/item&gt;&lt;item&gt;499&lt;/item&gt;&lt;item&gt;500&lt;/item&gt;&lt;item&gt;501&lt;/item&gt;&lt;item&gt;502&lt;/item&gt;&lt;item&gt;503&lt;/item&gt;&lt;item&gt;504&lt;/item&gt;&lt;item&gt;505&lt;/item&gt;&lt;item&gt;506&lt;/item&gt;&lt;item&gt;507&lt;/item&gt;&lt;item&gt;508&lt;/item&gt;&lt;item&gt;521&lt;/item&gt;&lt;item&gt;522&lt;/item&gt;&lt;item&gt;523&lt;/item&gt;&lt;item&gt;524&lt;/item&gt;&lt;item&gt;529&lt;/item&gt;&lt;item&gt;531&lt;/item&gt;&lt;item&gt;532&lt;/item&gt;&lt;item&gt;534&lt;/item&gt;&lt;item&gt;536&lt;/item&gt;&lt;item&gt;538&lt;/item&gt;&lt;/record-ids&gt;&lt;/item&gt;&lt;/Libraries&gt;"/>
  </w:docVars>
  <w:rsids>
    <w:rsidRoot w:val="008054FA"/>
    <w:rsid w:val="000049C3"/>
    <w:rsid w:val="00007355"/>
    <w:rsid w:val="00007988"/>
    <w:rsid w:val="00012C77"/>
    <w:rsid w:val="00013C45"/>
    <w:rsid w:val="00027CD5"/>
    <w:rsid w:val="00031080"/>
    <w:rsid w:val="0003123E"/>
    <w:rsid w:val="00053291"/>
    <w:rsid w:val="00054CFE"/>
    <w:rsid w:val="000605F2"/>
    <w:rsid w:val="00060FEB"/>
    <w:rsid w:val="00077756"/>
    <w:rsid w:val="00081A27"/>
    <w:rsid w:val="00082544"/>
    <w:rsid w:val="00086984"/>
    <w:rsid w:val="00091593"/>
    <w:rsid w:val="00093BD3"/>
    <w:rsid w:val="000A2DE3"/>
    <w:rsid w:val="000A6ECC"/>
    <w:rsid w:val="000C01D7"/>
    <w:rsid w:val="000C5CE0"/>
    <w:rsid w:val="000C7F1B"/>
    <w:rsid w:val="000D4E30"/>
    <w:rsid w:val="000D5FA4"/>
    <w:rsid w:val="000D6133"/>
    <w:rsid w:val="000E1940"/>
    <w:rsid w:val="000E2A01"/>
    <w:rsid w:val="000E2A1B"/>
    <w:rsid w:val="000F5C62"/>
    <w:rsid w:val="000F6401"/>
    <w:rsid w:val="00100833"/>
    <w:rsid w:val="00104261"/>
    <w:rsid w:val="00112A5D"/>
    <w:rsid w:val="00113AFC"/>
    <w:rsid w:val="00120F55"/>
    <w:rsid w:val="00124C2F"/>
    <w:rsid w:val="00133B5B"/>
    <w:rsid w:val="0013530F"/>
    <w:rsid w:val="00144927"/>
    <w:rsid w:val="00147DB8"/>
    <w:rsid w:val="001503EE"/>
    <w:rsid w:val="0015296F"/>
    <w:rsid w:val="001631D1"/>
    <w:rsid w:val="00163CE7"/>
    <w:rsid w:val="00167E03"/>
    <w:rsid w:val="00171211"/>
    <w:rsid w:val="00175F9C"/>
    <w:rsid w:val="001815C5"/>
    <w:rsid w:val="001840D0"/>
    <w:rsid w:val="001A5504"/>
    <w:rsid w:val="001A6AB4"/>
    <w:rsid w:val="001A7E71"/>
    <w:rsid w:val="001A7E74"/>
    <w:rsid w:val="001B31D0"/>
    <w:rsid w:val="001C086A"/>
    <w:rsid w:val="001C330A"/>
    <w:rsid w:val="001E40BB"/>
    <w:rsid w:val="00201994"/>
    <w:rsid w:val="00201F62"/>
    <w:rsid w:val="00206E14"/>
    <w:rsid w:val="002071C7"/>
    <w:rsid w:val="00207317"/>
    <w:rsid w:val="00222F2A"/>
    <w:rsid w:val="002350A8"/>
    <w:rsid w:val="0025256B"/>
    <w:rsid w:val="00252E61"/>
    <w:rsid w:val="002627C1"/>
    <w:rsid w:val="00262F18"/>
    <w:rsid w:val="0028192E"/>
    <w:rsid w:val="00287C6D"/>
    <w:rsid w:val="002936A7"/>
    <w:rsid w:val="002A0E68"/>
    <w:rsid w:val="002A4D64"/>
    <w:rsid w:val="002B7860"/>
    <w:rsid w:val="002D01C5"/>
    <w:rsid w:val="002D1232"/>
    <w:rsid w:val="002D569D"/>
    <w:rsid w:val="002E0EF5"/>
    <w:rsid w:val="002E2B72"/>
    <w:rsid w:val="002F1F98"/>
    <w:rsid w:val="00315FD2"/>
    <w:rsid w:val="00317C78"/>
    <w:rsid w:val="00323943"/>
    <w:rsid w:val="00325EB8"/>
    <w:rsid w:val="00344F8F"/>
    <w:rsid w:val="00346A82"/>
    <w:rsid w:val="003550B1"/>
    <w:rsid w:val="0036264A"/>
    <w:rsid w:val="00375D12"/>
    <w:rsid w:val="00377328"/>
    <w:rsid w:val="00382EDE"/>
    <w:rsid w:val="003C7245"/>
    <w:rsid w:val="003D1C36"/>
    <w:rsid w:val="003D1DC1"/>
    <w:rsid w:val="003E0FE0"/>
    <w:rsid w:val="003E1DDF"/>
    <w:rsid w:val="003F2C88"/>
    <w:rsid w:val="00407FAB"/>
    <w:rsid w:val="004117EC"/>
    <w:rsid w:val="00411A0A"/>
    <w:rsid w:val="00422CCB"/>
    <w:rsid w:val="0042628F"/>
    <w:rsid w:val="0043420F"/>
    <w:rsid w:val="004406DF"/>
    <w:rsid w:val="0045644C"/>
    <w:rsid w:val="00470FE5"/>
    <w:rsid w:val="004865E5"/>
    <w:rsid w:val="004936B2"/>
    <w:rsid w:val="00495FCD"/>
    <w:rsid w:val="004A64F6"/>
    <w:rsid w:val="004B03FC"/>
    <w:rsid w:val="004B5549"/>
    <w:rsid w:val="004B7663"/>
    <w:rsid w:val="004C6377"/>
    <w:rsid w:val="004C7B4D"/>
    <w:rsid w:val="004D38AF"/>
    <w:rsid w:val="004E1CD0"/>
    <w:rsid w:val="004E5BC2"/>
    <w:rsid w:val="004E5D55"/>
    <w:rsid w:val="004E5E48"/>
    <w:rsid w:val="004E753C"/>
    <w:rsid w:val="00532E5B"/>
    <w:rsid w:val="0053370B"/>
    <w:rsid w:val="00540377"/>
    <w:rsid w:val="00542182"/>
    <w:rsid w:val="00543E2A"/>
    <w:rsid w:val="00553E29"/>
    <w:rsid w:val="0055526C"/>
    <w:rsid w:val="00565909"/>
    <w:rsid w:val="005A6340"/>
    <w:rsid w:val="005B0D02"/>
    <w:rsid w:val="005E4A98"/>
    <w:rsid w:val="005E5D46"/>
    <w:rsid w:val="005E5E63"/>
    <w:rsid w:val="005F23B1"/>
    <w:rsid w:val="005F6B27"/>
    <w:rsid w:val="00605049"/>
    <w:rsid w:val="00615E63"/>
    <w:rsid w:val="0062014D"/>
    <w:rsid w:val="006215F0"/>
    <w:rsid w:val="006229B2"/>
    <w:rsid w:val="00622B56"/>
    <w:rsid w:val="00626163"/>
    <w:rsid w:val="006261E7"/>
    <w:rsid w:val="006273E4"/>
    <w:rsid w:val="0063075A"/>
    <w:rsid w:val="006320CD"/>
    <w:rsid w:val="006355BA"/>
    <w:rsid w:val="00641943"/>
    <w:rsid w:val="00641AC3"/>
    <w:rsid w:val="00661D4B"/>
    <w:rsid w:val="00672ADE"/>
    <w:rsid w:val="00672CDE"/>
    <w:rsid w:val="00672D09"/>
    <w:rsid w:val="00673750"/>
    <w:rsid w:val="00680896"/>
    <w:rsid w:val="00697B34"/>
    <w:rsid w:val="006B030B"/>
    <w:rsid w:val="006C2846"/>
    <w:rsid w:val="006D188C"/>
    <w:rsid w:val="006E1B8F"/>
    <w:rsid w:val="006E4A50"/>
    <w:rsid w:val="006F0557"/>
    <w:rsid w:val="006F1B15"/>
    <w:rsid w:val="00700539"/>
    <w:rsid w:val="00703425"/>
    <w:rsid w:val="00704381"/>
    <w:rsid w:val="007107E0"/>
    <w:rsid w:val="00710EB6"/>
    <w:rsid w:val="007123FB"/>
    <w:rsid w:val="00715891"/>
    <w:rsid w:val="0073154E"/>
    <w:rsid w:val="00771F78"/>
    <w:rsid w:val="00775003"/>
    <w:rsid w:val="007872E0"/>
    <w:rsid w:val="00792970"/>
    <w:rsid w:val="007A07D9"/>
    <w:rsid w:val="007A76E7"/>
    <w:rsid w:val="007B0663"/>
    <w:rsid w:val="007B4975"/>
    <w:rsid w:val="007C0757"/>
    <w:rsid w:val="007C26E1"/>
    <w:rsid w:val="007E75A1"/>
    <w:rsid w:val="007F07AC"/>
    <w:rsid w:val="007F2245"/>
    <w:rsid w:val="007F4C02"/>
    <w:rsid w:val="008054FA"/>
    <w:rsid w:val="00825895"/>
    <w:rsid w:val="00832269"/>
    <w:rsid w:val="00834AA4"/>
    <w:rsid w:val="00844728"/>
    <w:rsid w:val="00847CCE"/>
    <w:rsid w:val="008624B9"/>
    <w:rsid w:val="008626F7"/>
    <w:rsid w:val="00870C5C"/>
    <w:rsid w:val="00874B62"/>
    <w:rsid w:val="0087581E"/>
    <w:rsid w:val="00877FAC"/>
    <w:rsid w:val="00892481"/>
    <w:rsid w:val="008A0B34"/>
    <w:rsid w:val="008B61FF"/>
    <w:rsid w:val="008C3C57"/>
    <w:rsid w:val="008C51B6"/>
    <w:rsid w:val="008F1BFF"/>
    <w:rsid w:val="00902C62"/>
    <w:rsid w:val="009033A1"/>
    <w:rsid w:val="009160B4"/>
    <w:rsid w:val="00931923"/>
    <w:rsid w:val="009361CF"/>
    <w:rsid w:val="00952B50"/>
    <w:rsid w:val="0097391B"/>
    <w:rsid w:val="00977A7D"/>
    <w:rsid w:val="00980507"/>
    <w:rsid w:val="0099134F"/>
    <w:rsid w:val="00991F5A"/>
    <w:rsid w:val="009A6420"/>
    <w:rsid w:val="009B418E"/>
    <w:rsid w:val="009B69E2"/>
    <w:rsid w:val="009C449E"/>
    <w:rsid w:val="009D27B7"/>
    <w:rsid w:val="009F169C"/>
    <w:rsid w:val="009F4140"/>
    <w:rsid w:val="009F56FC"/>
    <w:rsid w:val="009F715E"/>
    <w:rsid w:val="00A12452"/>
    <w:rsid w:val="00A2306C"/>
    <w:rsid w:val="00A24165"/>
    <w:rsid w:val="00A30598"/>
    <w:rsid w:val="00A33E20"/>
    <w:rsid w:val="00A4274C"/>
    <w:rsid w:val="00A45230"/>
    <w:rsid w:val="00A50938"/>
    <w:rsid w:val="00A54758"/>
    <w:rsid w:val="00A5523D"/>
    <w:rsid w:val="00A7273C"/>
    <w:rsid w:val="00A73A2B"/>
    <w:rsid w:val="00A75042"/>
    <w:rsid w:val="00A7720D"/>
    <w:rsid w:val="00AA173A"/>
    <w:rsid w:val="00AC5456"/>
    <w:rsid w:val="00AD1A7E"/>
    <w:rsid w:val="00AD333B"/>
    <w:rsid w:val="00AD49C1"/>
    <w:rsid w:val="00AD6DD0"/>
    <w:rsid w:val="00AD79FF"/>
    <w:rsid w:val="00AE3519"/>
    <w:rsid w:val="00AF1D79"/>
    <w:rsid w:val="00AF7AF6"/>
    <w:rsid w:val="00B067CF"/>
    <w:rsid w:val="00B1360A"/>
    <w:rsid w:val="00B1748F"/>
    <w:rsid w:val="00B20C07"/>
    <w:rsid w:val="00B251D9"/>
    <w:rsid w:val="00B31794"/>
    <w:rsid w:val="00B35623"/>
    <w:rsid w:val="00B35F7F"/>
    <w:rsid w:val="00B362E8"/>
    <w:rsid w:val="00B379BF"/>
    <w:rsid w:val="00B40823"/>
    <w:rsid w:val="00B40B48"/>
    <w:rsid w:val="00B43550"/>
    <w:rsid w:val="00B43E33"/>
    <w:rsid w:val="00B443E3"/>
    <w:rsid w:val="00B447DA"/>
    <w:rsid w:val="00B47293"/>
    <w:rsid w:val="00B50D1E"/>
    <w:rsid w:val="00B70DDC"/>
    <w:rsid w:val="00B71C1B"/>
    <w:rsid w:val="00B81947"/>
    <w:rsid w:val="00B81C71"/>
    <w:rsid w:val="00B919CF"/>
    <w:rsid w:val="00B935F4"/>
    <w:rsid w:val="00BA600E"/>
    <w:rsid w:val="00BB6C73"/>
    <w:rsid w:val="00BB6D8D"/>
    <w:rsid w:val="00BC0240"/>
    <w:rsid w:val="00BC5B2C"/>
    <w:rsid w:val="00BD593E"/>
    <w:rsid w:val="00BE723F"/>
    <w:rsid w:val="00BF152C"/>
    <w:rsid w:val="00C02D25"/>
    <w:rsid w:val="00C12C29"/>
    <w:rsid w:val="00C142C2"/>
    <w:rsid w:val="00C30EF9"/>
    <w:rsid w:val="00C346E7"/>
    <w:rsid w:val="00C36A4C"/>
    <w:rsid w:val="00C52FC8"/>
    <w:rsid w:val="00C54D78"/>
    <w:rsid w:val="00C66921"/>
    <w:rsid w:val="00C67960"/>
    <w:rsid w:val="00C76788"/>
    <w:rsid w:val="00C82F43"/>
    <w:rsid w:val="00CA42C8"/>
    <w:rsid w:val="00CA4677"/>
    <w:rsid w:val="00CA7D99"/>
    <w:rsid w:val="00CB5F4E"/>
    <w:rsid w:val="00CB7907"/>
    <w:rsid w:val="00CC22CD"/>
    <w:rsid w:val="00CC4056"/>
    <w:rsid w:val="00CF2369"/>
    <w:rsid w:val="00CF61FE"/>
    <w:rsid w:val="00D105DF"/>
    <w:rsid w:val="00D11480"/>
    <w:rsid w:val="00D31755"/>
    <w:rsid w:val="00D35B06"/>
    <w:rsid w:val="00D61666"/>
    <w:rsid w:val="00D72C42"/>
    <w:rsid w:val="00D73E75"/>
    <w:rsid w:val="00D73F03"/>
    <w:rsid w:val="00D824CB"/>
    <w:rsid w:val="00D94B63"/>
    <w:rsid w:val="00DA27DD"/>
    <w:rsid w:val="00DA42A0"/>
    <w:rsid w:val="00DB1508"/>
    <w:rsid w:val="00DB2800"/>
    <w:rsid w:val="00DB461B"/>
    <w:rsid w:val="00DB7DC1"/>
    <w:rsid w:val="00DC09A0"/>
    <w:rsid w:val="00DC0C3E"/>
    <w:rsid w:val="00DD5A8C"/>
    <w:rsid w:val="00DE2C34"/>
    <w:rsid w:val="00E22FCD"/>
    <w:rsid w:val="00E36C1D"/>
    <w:rsid w:val="00E474B3"/>
    <w:rsid w:val="00E642C3"/>
    <w:rsid w:val="00E712E7"/>
    <w:rsid w:val="00E74FFD"/>
    <w:rsid w:val="00E80035"/>
    <w:rsid w:val="00E81B81"/>
    <w:rsid w:val="00E8701D"/>
    <w:rsid w:val="00E8750A"/>
    <w:rsid w:val="00EA0153"/>
    <w:rsid w:val="00EA274F"/>
    <w:rsid w:val="00EC304F"/>
    <w:rsid w:val="00EC3361"/>
    <w:rsid w:val="00EC6F1E"/>
    <w:rsid w:val="00ED619D"/>
    <w:rsid w:val="00EE6341"/>
    <w:rsid w:val="00EE69F0"/>
    <w:rsid w:val="00EE712D"/>
    <w:rsid w:val="00EF0633"/>
    <w:rsid w:val="00EF2AA4"/>
    <w:rsid w:val="00F1291C"/>
    <w:rsid w:val="00F13C30"/>
    <w:rsid w:val="00F172CB"/>
    <w:rsid w:val="00F17D16"/>
    <w:rsid w:val="00F2545B"/>
    <w:rsid w:val="00F267EC"/>
    <w:rsid w:val="00F32ADA"/>
    <w:rsid w:val="00F541EB"/>
    <w:rsid w:val="00F55B31"/>
    <w:rsid w:val="00F71864"/>
    <w:rsid w:val="00F71888"/>
    <w:rsid w:val="00F72648"/>
    <w:rsid w:val="00F83197"/>
    <w:rsid w:val="00F83588"/>
    <w:rsid w:val="00F9251E"/>
    <w:rsid w:val="00F933E4"/>
    <w:rsid w:val="00F9544E"/>
    <w:rsid w:val="00FA1F3C"/>
    <w:rsid w:val="00FA684B"/>
    <w:rsid w:val="00FB7DFC"/>
    <w:rsid w:val="00FC109A"/>
    <w:rsid w:val="00FC30CB"/>
    <w:rsid w:val="00FD1F4A"/>
    <w:rsid w:val="00FD4CBD"/>
    <w:rsid w:val="00FD5271"/>
    <w:rsid w:val="00FD70AE"/>
    <w:rsid w:val="00FD717D"/>
    <w:rsid w:val="00FE3FA6"/>
    <w:rsid w:val="00FE7071"/>
    <w:rsid w:val="00FE727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094B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F169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F169C"/>
    <w:rPr>
      <w:rFonts w:ascii="Lucida Grande" w:hAnsi="Lucida Grande" w:cs="Lucida Grande"/>
      <w:sz w:val="18"/>
      <w:szCs w:val="18"/>
    </w:rPr>
  </w:style>
  <w:style w:type="paragraph" w:customStyle="1" w:styleId="EndNoteBibliographyTitle">
    <w:name w:val="EndNote Bibliography Title"/>
    <w:basedOn w:val="Normal"/>
    <w:rsid w:val="00775003"/>
    <w:pPr>
      <w:jc w:val="center"/>
    </w:pPr>
  </w:style>
  <w:style w:type="paragraph" w:customStyle="1" w:styleId="EndNoteBibliography">
    <w:name w:val="EndNote Bibliography"/>
    <w:basedOn w:val="Normal"/>
    <w:rsid w:val="00775003"/>
  </w:style>
  <w:style w:type="character" w:styleId="Hyperlink">
    <w:name w:val="Hyperlink"/>
    <w:basedOn w:val="DefaultParagraphFont"/>
    <w:uiPriority w:val="99"/>
    <w:unhideWhenUsed/>
    <w:rsid w:val="00B067CF"/>
    <w:rPr>
      <w:color w:val="0000FF" w:themeColor="hyperlink"/>
      <w:u w:val="single"/>
    </w:rPr>
  </w:style>
  <w:style w:type="character" w:styleId="PageNumber">
    <w:name w:val="page number"/>
    <w:basedOn w:val="DefaultParagraphFont"/>
    <w:uiPriority w:val="99"/>
    <w:rsid w:val="004B03FC"/>
  </w:style>
  <w:style w:type="character" w:styleId="CommentReference">
    <w:name w:val="annotation reference"/>
    <w:basedOn w:val="DefaultParagraphFont"/>
    <w:uiPriority w:val="99"/>
    <w:semiHidden/>
    <w:unhideWhenUsed/>
    <w:rsid w:val="007123FB"/>
    <w:rPr>
      <w:sz w:val="18"/>
      <w:szCs w:val="18"/>
    </w:rPr>
  </w:style>
  <w:style w:type="paragraph" w:styleId="CommentText">
    <w:name w:val="annotation text"/>
    <w:basedOn w:val="Normal"/>
    <w:link w:val="CommentTextChar"/>
    <w:uiPriority w:val="99"/>
    <w:semiHidden/>
    <w:unhideWhenUsed/>
    <w:rsid w:val="007123FB"/>
  </w:style>
  <w:style w:type="character" w:customStyle="1" w:styleId="CommentTextChar">
    <w:name w:val="Comment Text Char"/>
    <w:basedOn w:val="DefaultParagraphFont"/>
    <w:link w:val="CommentText"/>
    <w:uiPriority w:val="99"/>
    <w:semiHidden/>
    <w:rsid w:val="007123FB"/>
  </w:style>
  <w:style w:type="paragraph" w:styleId="CommentSubject">
    <w:name w:val="annotation subject"/>
    <w:basedOn w:val="CommentText"/>
    <w:next w:val="CommentText"/>
    <w:link w:val="CommentSubjectChar"/>
    <w:uiPriority w:val="99"/>
    <w:semiHidden/>
    <w:unhideWhenUsed/>
    <w:rsid w:val="007123FB"/>
    <w:rPr>
      <w:b/>
      <w:bCs/>
      <w:sz w:val="20"/>
      <w:szCs w:val="20"/>
    </w:rPr>
  </w:style>
  <w:style w:type="character" w:customStyle="1" w:styleId="CommentSubjectChar">
    <w:name w:val="Comment Subject Char"/>
    <w:basedOn w:val="CommentTextChar"/>
    <w:link w:val="CommentSubject"/>
    <w:uiPriority w:val="99"/>
    <w:semiHidden/>
    <w:rsid w:val="007123FB"/>
    <w:rPr>
      <w:b/>
      <w:bCs/>
      <w:sz w:val="20"/>
      <w:szCs w:val="20"/>
    </w:rPr>
  </w:style>
  <w:style w:type="table" w:styleId="TableGrid">
    <w:name w:val="Table Grid"/>
    <w:basedOn w:val="TableNormal"/>
    <w:uiPriority w:val="59"/>
    <w:rsid w:val="004E5B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40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407FAB"/>
    <w:rPr>
      <w:rFonts w:ascii="Courier" w:hAnsi="Courier" w:cs="Courier"/>
      <w:sz w:val="20"/>
      <w:szCs w:val="20"/>
    </w:rPr>
  </w:style>
  <w:style w:type="paragraph" w:styleId="Caption">
    <w:name w:val="caption"/>
    <w:basedOn w:val="Normal"/>
    <w:next w:val="Normal"/>
    <w:uiPriority w:val="35"/>
    <w:unhideWhenUsed/>
    <w:qFormat/>
    <w:rsid w:val="00BB6D8D"/>
    <w:pPr>
      <w:spacing w:after="200"/>
    </w:pPr>
    <w:rPr>
      <w:b/>
      <w:bCs/>
      <w:color w:val="4F81BD" w:themeColor="accent1"/>
      <w:sz w:val="18"/>
      <w:szCs w:val="18"/>
    </w:rPr>
  </w:style>
  <w:style w:type="character" w:styleId="PlaceholderText">
    <w:name w:val="Placeholder Text"/>
    <w:basedOn w:val="DefaultParagraphFont"/>
    <w:uiPriority w:val="99"/>
    <w:semiHidden/>
    <w:rsid w:val="00825895"/>
    <w:rPr>
      <w:color w:val="808080"/>
    </w:rPr>
  </w:style>
  <w:style w:type="paragraph" w:styleId="Header">
    <w:name w:val="header"/>
    <w:basedOn w:val="Normal"/>
    <w:link w:val="HeaderChar"/>
    <w:uiPriority w:val="99"/>
    <w:unhideWhenUsed/>
    <w:rsid w:val="007E75A1"/>
    <w:pPr>
      <w:tabs>
        <w:tab w:val="center" w:pos="4320"/>
        <w:tab w:val="right" w:pos="8640"/>
      </w:tabs>
    </w:pPr>
  </w:style>
  <w:style w:type="character" w:customStyle="1" w:styleId="HeaderChar">
    <w:name w:val="Header Char"/>
    <w:basedOn w:val="DefaultParagraphFont"/>
    <w:link w:val="Header"/>
    <w:uiPriority w:val="99"/>
    <w:rsid w:val="007E75A1"/>
  </w:style>
  <w:style w:type="paragraph" w:styleId="Footer">
    <w:name w:val="footer"/>
    <w:basedOn w:val="Normal"/>
    <w:link w:val="FooterChar"/>
    <w:uiPriority w:val="99"/>
    <w:unhideWhenUsed/>
    <w:rsid w:val="007E75A1"/>
    <w:pPr>
      <w:tabs>
        <w:tab w:val="center" w:pos="4320"/>
        <w:tab w:val="right" w:pos="8640"/>
      </w:tabs>
    </w:pPr>
  </w:style>
  <w:style w:type="character" w:customStyle="1" w:styleId="FooterChar">
    <w:name w:val="Footer Char"/>
    <w:basedOn w:val="DefaultParagraphFont"/>
    <w:link w:val="Footer"/>
    <w:uiPriority w:val="99"/>
    <w:rsid w:val="007E75A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F169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F169C"/>
    <w:rPr>
      <w:rFonts w:ascii="Lucida Grande" w:hAnsi="Lucida Grande" w:cs="Lucida Grande"/>
      <w:sz w:val="18"/>
      <w:szCs w:val="18"/>
    </w:rPr>
  </w:style>
  <w:style w:type="paragraph" w:customStyle="1" w:styleId="EndNoteBibliographyTitle">
    <w:name w:val="EndNote Bibliography Title"/>
    <w:basedOn w:val="Normal"/>
    <w:rsid w:val="00775003"/>
    <w:pPr>
      <w:jc w:val="center"/>
    </w:pPr>
  </w:style>
  <w:style w:type="paragraph" w:customStyle="1" w:styleId="EndNoteBibliography">
    <w:name w:val="EndNote Bibliography"/>
    <w:basedOn w:val="Normal"/>
    <w:rsid w:val="00775003"/>
  </w:style>
  <w:style w:type="character" w:styleId="Hyperlink">
    <w:name w:val="Hyperlink"/>
    <w:basedOn w:val="DefaultParagraphFont"/>
    <w:uiPriority w:val="99"/>
    <w:unhideWhenUsed/>
    <w:rsid w:val="00B067CF"/>
    <w:rPr>
      <w:color w:val="0000FF" w:themeColor="hyperlink"/>
      <w:u w:val="single"/>
    </w:rPr>
  </w:style>
  <w:style w:type="character" w:styleId="PageNumber">
    <w:name w:val="page number"/>
    <w:basedOn w:val="DefaultParagraphFont"/>
    <w:uiPriority w:val="99"/>
    <w:rsid w:val="004B03FC"/>
  </w:style>
  <w:style w:type="character" w:styleId="CommentReference">
    <w:name w:val="annotation reference"/>
    <w:basedOn w:val="DefaultParagraphFont"/>
    <w:uiPriority w:val="99"/>
    <w:semiHidden/>
    <w:unhideWhenUsed/>
    <w:rsid w:val="007123FB"/>
    <w:rPr>
      <w:sz w:val="18"/>
      <w:szCs w:val="18"/>
    </w:rPr>
  </w:style>
  <w:style w:type="paragraph" w:styleId="CommentText">
    <w:name w:val="annotation text"/>
    <w:basedOn w:val="Normal"/>
    <w:link w:val="CommentTextChar"/>
    <w:uiPriority w:val="99"/>
    <w:semiHidden/>
    <w:unhideWhenUsed/>
    <w:rsid w:val="007123FB"/>
  </w:style>
  <w:style w:type="character" w:customStyle="1" w:styleId="CommentTextChar">
    <w:name w:val="Comment Text Char"/>
    <w:basedOn w:val="DefaultParagraphFont"/>
    <w:link w:val="CommentText"/>
    <w:uiPriority w:val="99"/>
    <w:semiHidden/>
    <w:rsid w:val="007123FB"/>
  </w:style>
  <w:style w:type="paragraph" w:styleId="CommentSubject">
    <w:name w:val="annotation subject"/>
    <w:basedOn w:val="CommentText"/>
    <w:next w:val="CommentText"/>
    <w:link w:val="CommentSubjectChar"/>
    <w:uiPriority w:val="99"/>
    <w:semiHidden/>
    <w:unhideWhenUsed/>
    <w:rsid w:val="007123FB"/>
    <w:rPr>
      <w:b/>
      <w:bCs/>
      <w:sz w:val="20"/>
      <w:szCs w:val="20"/>
    </w:rPr>
  </w:style>
  <w:style w:type="character" w:customStyle="1" w:styleId="CommentSubjectChar">
    <w:name w:val="Comment Subject Char"/>
    <w:basedOn w:val="CommentTextChar"/>
    <w:link w:val="CommentSubject"/>
    <w:uiPriority w:val="99"/>
    <w:semiHidden/>
    <w:rsid w:val="007123FB"/>
    <w:rPr>
      <w:b/>
      <w:bCs/>
      <w:sz w:val="20"/>
      <w:szCs w:val="20"/>
    </w:rPr>
  </w:style>
  <w:style w:type="table" w:styleId="TableGrid">
    <w:name w:val="Table Grid"/>
    <w:basedOn w:val="TableNormal"/>
    <w:uiPriority w:val="59"/>
    <w:rsid w:val="004E5B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40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407FAB"/>
    <w:rPr>
      <w:rFonts w:ascii="Courier" w:hAnsi="Courier" w:cs="Courier"/>
      <w:sz w:val="20"/>
      <w:szCs w:val="20"/>
    </w:rPr>
  </w:style>
  <w:style w:type="paragraph" w:styleId="Caption">
    <w:name w:val="caption"/>
    <w:basedOn w:val="Normal"/>
    <w:next w:val="Normal"/>
    <w:uiPriority w:val="35"/>
    <w:unhideWhenUsed/>
    <w:qFormat/>
    <w:rsid w:val="00BB6D8D"/>
    <w:pPr>
      <w:spacing w:after="200"/>
    </w:pPr>
    <w:rPr>
      <w:b/>
      <w:bCs/>
      <w:color w:val="4F81BD" w:themeColor="accent1"/>
      <w:sz w:val="18"/>
      <w:szCs w:val="18"/>
    </w:rPr>
  </w:style>
  <w:style w:type="character" w:styleId="PlaceholderText">
    <w:name w:val="Placeholder Text"/>
    <w:basedOn w:val="DefaultParagraphFont"/>
    <w:uiPriority w:val="99"/>
    <w:semiHidden/>
    <w:rsid w:val="00825895"/>
    <w:rPr>
      <w:color w:val="808080"/>
    </w:rPr>
  </w:style>
  <w:style w:type="paragraph" w:styleId="Header">
    <w:name w:val="header"/>
    <w:basedOn w:val="Normal"/>
    <w:link w:val="HeaderChar"/>
    <w:uiPriority w:val="99"/>
    <w:unhideWhenUsed/>
    <w:rsid w:val="007E75A1"/>
    <w:pPr>
      <w:tabs>
        <w:tab w:val="center" w:pos="4320"/>
        <w:tab w:val="right" w:pos="8640"/>
      </w:tabs>
    </w:pPr>
  </w:style>
  <w:style w:type="character" w:customStyle="1" w:styleId="HeaderChar">
    <w:name w:val="Header Char"/>
    <w:basedOn w:val="DefaultParagraphFont"/>
    <w:link w:val="Header"/>
    <w:uiPriority w:val="99"/>
    <w:rsid w:val="007E75A1"/>
  </w:style>
  <w:style w:type="paragraph" w:styleId="Footer">
    <w:name w:val="footer"/>
    <w:basedOn w:val="Normal"/>
    <w:link w:val="FooterChar"/>
    <w:uiPriority w:val="99"/>
    <w:unhideWhenUsed/>
    <w:rsid w:val="007E75A1"/>
    <w:pPr>
      <w:tabs>
        <w:tab w:val="center" w:pos="4320"/>
        <w:tab w:val="right" w:pos="8640"/>
      </w:tabs>
    </w:pPr>
  </w:style>
  <w:style w:type="character" w:customStyle="1" w:styleId="FooterChar">
    <w:name w:val="Footer Char"/>
    <w:basedOn w:val="DefaultParagraphFont"/>
    <w:link w:val="Footer"/>
    <w:uiPriority w:val="99"/>
    <w:rsid w:val="007E75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457282">
      <w:bodyDiv w:val="1"/>
      <w:marLeft w:val="0"/>
      <w:marRight w:val="0"/>
      <w:marTop w:val="0"/>
      <w:marBottom w:val="0"/>
      <w:divBdr>
        <w:top w:val="none" w:sz="0" w:space="0" w:color="auto"/>
        <w:left w:val="none" w:sz="0" w:space="0" w:color="auto"/>
        <w:bottom w:val="none" w:sz="0" w:space="0" w:color="auto"/>
        <w:right w:val="none" w:sz="0" w:space="0" w:color="auto"/>
      </w:divBdr>
    </w:div>
    <w:div w:id="148987708">
      <w:bodyDiv w:val="1"/>
      <w:marLeft w:val="0"/>
      <w:marRight w:val="0"/>
      <w:marTop w:val="0"/>
      <w:marBottom w:val="0"/>
      <w:divBdr>
        <w:top w:val="none" w:sz="0" w:space="0" w:color="auto"/>
        <w:left w:val="none" w:sz="0" w:space="0" w:color="auto"/>
        <w:bottom w:val="none" w:sz="0" w:space="0" w:color="auto"/>
        <w:right w:val="none" w:sz="0" w:space="0" w:color="auto"/>
      </w:divBdr>
    </w:div>
    <w:div w:id="221792794">
      <w:bodyDiv w:val="1"/>
      <w:marLeft w:val="0"/>
      <w:marRight w:val="0"/>
      <w:marTop w:val="0"/>
      <w:marBottom w:val="0"/>
      <w:divBdr>
        <w:top w:val="none" w:sz="0" w:space="0" w:color="auto"/>
        <w:left w:val="none" w:sz="0" w:space="0" w:color="auto"/>
        <w:bottom w:val="none" w:sz="0" w:space="0" w:color="auto"/>
        <w:right w:val="none" w:sz="0" w:space="0" w:color="auto"/>
      </w:divBdr>
    </w:div>
    <w:div w:id="337730545">
      <w:bodyDiv w:val="1"/>
      <w:marLeft w:val="0"/>
      <w:marRight w:val="0"/>
      <w:marTop w:val="0"/>
      <w:marBottom w:val="0"/>
      <w:divBdr>
        <w:top w:val="none" w:sz="0" w:space="0" w:color="auto"/>
        <w:left w:val="none" w:sz="0" w:space="0" w:color="auto"/>
        <w:bottom w:val="none" w:sz="0" w:space="0" w:color="auto"/>
        <w:right w:val="none" w:sz="0" w:space="0" w:color="auto"/>
      </w:divBdr>
    </w:div>
    <w:div w:id="362680882">
      <w:bodyDiv w:val="1"/>
      <w:marLeft w:val="0"/>
      <w:marRight w:val="0"/>
      <w:marTop w:val="0"/>
      <w:marBottom w:val="0"/>
      <w:divBdr>
        <w:top w:val="none" w:sz="0" w:space="0" w:color="auto"/>
        <w:left w:val="none" w:sz="0" w:space="0" w:color="auto"/>
        <w:bottom w:val="none" w:sz="0" w:space="0" w:color="auto"/>
        <w:right w:val="none" w:sz="0" w:space="0" w:color="auto"/>
      </w:divBdr>
    </w:div>
    <w:div w:id="449907923">
      <w:bodyDiv w:val="1"/>
      <w:marLeft w:val="0"/>
      <w:marRight w:val="0"/>
      <w:marTop w:val="0"/>
      <w:marBottom w:val="0"/>
      <w:divBdr>
        <w:top w:val="none" w:sz="0" w:space="0" w:color="auto"/>
        <w:left w:val="none" w:sz="0" w:space="0" w:color="auto"/>
        <w:bottom w:val="none" w:sz="0" w:space="0" w:color="auto"/>
        <w:right w:val="none" w:sz="0" w:space="0" w:color="auto"/>
      </w:divBdr>
    </w:div>
    <w:div w:id="523522262">
      <w:bodyDiv w:val="1"/>
      <w:marLeft w:val="0"/>
      <w:marRight w:val="0"/>
      <w:marTop w:val="0"/>
      <w:marBottom w:val="0"/>
      <w:divBdr>
        <w:top w:val="none" w:sz="0" w:space="0" w:color="auto"/>
        <w:left w:val="none" w:sz="0" w:space="0" w:color="auto"/>
        <w:bottom w:val="none" w:sz="0" w:space="0" w:color="auto"/>
        <w:right w:val="none" w:sz="0" w:space="0" w:color="auto"/>
      </w:divBdr>
    </w:div>
    <w:div w:id="540752296">
      <w:bodyDiv w:val="1"/>
      <w:marLeft w:val="0"/>
      <w:marRight w:val="0"/>
      <w:marTop w:val="0"/>
      <w:marBottom w:val="0"/>
      <w:divBdr>
        <w:top w:val="none" w:sz="0" w:space="0" w:color="auto"/>
        <w:left w:val="none" w:sz="0" w:space="0" w:color="auto"/>
        <w:bottom w:val="none" w:sz="0" w:space="0" w:color="auto"/>
        <w:right w:val="none" w:sz="0" w:space="0" w:color="auto"/>
      </w:divBdr>
    </w:div>
    <w:div w:id="556018888">
      <w:bodyDiv w:val="1"/>
      <w:marLeft w:val="0"/>
      <w:marRight w:val="0"/>
      <w:marTop w:val="0"/>
      <w:marBottom w:val="0"/>
      <w:divBdr>
        <w:top w:val="none" w:sz="0" w:space="0" w:color="auto"/>
        <w:left w:val="none" w:sz="0" w:space="0" w:color="auto"/>
        <w:bottom w:val="none" w:sz="0" w:space="0" w:color="auto"/>
        <w:right w:val="none" w:sz="0" w:space="0" w:color="auto"/>
      </w:divBdr>
    </w:div>
    <w:div w:id="588775771">
      <w:bodyDiv w:val="1"/>
      <w:marLeft w:val="0"/>
      <w:marRight w:val="0"/>
      <w:marTop w:val="0"/>
      <w:marBottom w:val="0"/>
      <w:divBdr>
        <w:top w:val="none" w:sz="0" w:space="0" w:color="auto"/>
        <w:left w:val="none" w:sz="0" w:space="0" w:color="auto"/>
        <w:bottom w:val="none" w:sz="0" w:space="0" w:color="auto"/>
        <w:right w:val="none" w:sz="0" w:space="0" w:color="auto"/>
      </w:divBdr>
    </w:div>
    <w:div w:id="715743316">
      <w:bodyDiv w:val="1"/>
      <w:marLeft w:val="0"/>
      <w:marRight w:val="0"/>
      <w:marTop w:val="0"/>
      <w:marBottom w:val="0"/>
      <w:divBdr>
        <w:top w:val="none" w:sz="0" w:space="0" w:color="auto"/>
        <w:left w:val="none" w:sz="0" w:space="0" w:color="auto"/>
        <w:bottom w:val="none" w:sz="0" w:space="0" w:color="auto"/>
        <w:right w:val="none" w:sz="0" w:space="0" w:color="auto"/>
      </w:divBdr>
    </w:div>
    <w:div w:id="716734319">
      <w:bodyDiv w:val="1"/>
      <w:marLeft w:val="0"/>
      <w:marRight w:val="0"/>
      <w:marTop w:val="0"/>
      <w:marBottom w:val="0"/>
      <w:divBdr>
        <w:top w:val="none" w:sz="0" w:space="0" w:color="auto"/>
        <w:left w:val="none" w:sz="0" w:space="0" w:color="auto"/>
        <w:bottom w:val="none" w:sz="0" w:space="0" w:color="auto"/>
        <w:right w:val="none" w:sz="0" w:space="0" w:color="auto"/>
      </w:divBdr>
    </w:div>
    <w:div w:id="733747239">
      <w:bodyDiv w:val="1"/>
      <w:marLeft w:val="0"/>
      <w:marRight w:val="0"/>
      <w:marTop w:val="0"/>
      <w:marBottom w:val="0"/>
      <w:divBdr>
        <w:top w:val="none" w:sz="0" w:space="0" w:color="auto"/>
        <w:left w:val="none" w:sz="0" w:space="0" w:color="auto"/>
        <w:bottom w:val="none" w:sz="0" w:space="0" w:color="auto"/>
        <w:right w:val="none" w:sz="0" w:space="0" w:color="auto"/>
      </w:divBdr>
    </w:div>
    <w:div w:id="779105521">
      <w:bodyDiv w:val="1"/>
      <w:marLeft w:val="0"/>
      <w:marRight w:val="0"/>
      <w:marTop w:val="0"/>
      <w:marBottom w:val="0"/>
      <w:divBdr>
        <w:top w:val="none" w:sz="0" w:space="0" w:color="auto"/>
        <w:left w:val="none" w:sz="0" w:space="0" w:color="auto"/>
        <w:bottom w:val="none" w:sz="0" w:space="0" w:color="auto"/>
        <w:right w:val="none" w:sz="0" w:space="0" w:color="auto"/>
      </w:divBdr>
    </w:div>
    <w:div w:id="800416573">
      <w:bodyDiv w:val="1"/>
      <w:marLeft w:val="0"/>
      <w:marRight w:val="0"/>
      <w:marTop w:val="0"/>
      <w:marBottom w:val="0"/>
      <w:divBdr>
        <w:top w:val="none" w:sz="0" w:space="0" w:color="auto"/>
        <w:left w:val="none" w:sz="0" w:space="0" w:color="auto"/>
        <w:bottom w:val="none" w:sz="0" w:space="0" w:color="auto"/>
        <w:right w:val="none" w:sz="0" w:space="0" w:color="auto"/>
      </w:divBdr>
    </w:div>
    <w:div w:id="986082837">
      <w:bodyDiv w:val="1"/>
      <w:marLeft w:val="0"/>
      <w:marRight w:val="0"/>
      <w:marTop w:val="0"/>
      <w:marBottom w:val="0"/>
      <w:divBdr>
        <w:top w:val="none" w:sz="0" w:space="0" w:color="auto"/>
        <w:left w:val="none" w:sz="0" w:space="0" w:color="auto"/>
        <w:bottom w:val="none" w:sz="0" w:space="0" w:color="auto"/>
        <w:right w:val="none" w:sz="0" w:space="0" w:color="auto"/>
      </w:divBdr>
    </w:div>
    <w:div w:id="1077704744">
      <w:bodyDiv w:val="1"/>
      <w:marLeft w:val="0"/>
      <w:marRight w:val="0"/>
      <w:marTop w:val="0"/>
      <w:marBottom w:val="0"/>
      <w:divBdr>
        <w:top w:val="none" w:sz="0" w:space="0" w:color="auto"/>
        <w:left w:val="none" w:sz="0" w:space="0" w:color="auto"/>
        <w:bottom w:val="none" w:sz="0" w:space="0" w:color="auto"/>
        <w:right w:val="none" w:sz="0" w:space="0" w:color="auto"/>
      </w:divBdr>
    </w:div>
    <w:div w:id="1091507393">
      <w:bodyDiv w:val="1"/>
      <w:marLeft w:val="0"/>
      <w:marRight w:val="0"/>
      <w:marTop w:val="0"/>
      <w:marBottom w:val="0"/>
      <w:divBdr>
        <w:top w:val="none" w:sz="0" w:space="0" w:color="auto"/>
        <w:left w:val="none" w:sz="0" w:space="0" w:color="auto"/>
        <w:bottom w:val="none" w:sz="0" w:space="0" w:color="auto"/>
        <w:right w:val="none" w:sz="0" w:space="0" w:color="auto"/>
      </w:divBdr>
    </w:div>
    <w:div w:id="1159810653">
      <w:bodyDiv w:val="1"/>
      <w:marLeft w:val="0"/>
      <w:marRight w:val="0"/>
      <w:marTop w:val="0"/>
      <w:marBottom w:val="0"/>
      <w:divBdr>
        <w:top w:val="none" w:sz="0" w:space="0" w:color="auto"/>
        <w:left w:val="none" w:sz="0" w:space="0" w:color="auto"/>
        <w:bottom w:val="none" w:sz="0" w:space="0" w:color="auto"/>
        <w:right w:val="none" w:sz="0" w:space="0" w:color="auto"/>
      </w:divBdr>
    </w:div>
    <w:div w:id="1188370132">
      <w:bodyDiv w:val="1"/>
      <w:marLeft w:val="0"/>
      <w:marRight w:val="0"/>
      <w:marTop w:val="0"/>
      <w:marBottom w:val="0"/>
      <w:divBdr>
        <w:top w:val="none" w:sz="0" w:space="0" w:color="auto"/>
        <w:left w:val="none" w:sz="0" w:space="0" w:color="auto"/>
        <w:bottom w:val="none" w:sz="0" w:space="0" w:color="auto"/>
        <w:right w:val="none" w:sz="0" w:space="0" w:color="auto"/>
      </w:divBdr>
    </w:div>
    <w:div w:id="1329096224">
      <w:bodyDiv w:val="1"/>
      <w:marLeft w:val="0"/>
      <w:marRight w:val="0"/>
      <w:marTop w:val="0"/>
      <w:marBottom w:val="0"/>
      <w:divBdr>
        <w:top w:val="none" w:sz="0" w:space="0" w:color="auto"/>
        <w:left w:val="none" w:sz="0" w:space="0" w:color="auto"/>
        <w:bottom w:val="none" w:sz="0" w:space="0" w:color="auto"/>
        <w:right w:val="none" w:sz="0" w:space="0" w:color="auto"/>
      </w:divBdr>
    </w:div>
    <w:div w:id="1379358396">
      <w:bodyDiv w:val="1"/>
      <w:marLeft w:val="0"/>
      <w:marRight w:val="0"/>
      <w:marTop w:val="0"/>
      <w:marBottom w:val="0"/>
      <w:divBdr>
        <w:top w:val="none" w:sz="0" w:space="0" w:color="auto"/>
        <w:left w:val="none" w:sz="0" w:space="0" w:color="auto"/>
        <w:bottom w:val="none" w:sz="0" w:space="0" w:color="auto"/>
        <w:right w:val="none" w:sz="0" w:space="0" w:color="auto"/>
      </w:divBdr>
    </w:div>
    <w:div w:id="1385789825">
      <w:bodyDiv w:val="1"/>
      <w:marLeft w:val="0"/>
      <w:marRight w:val="0"/>
      <w:marTop w:val="0"/>
      <w:marBottom w:val="0"/>
      <w:divBdr>
        <w:top w:val="none" w:sz="0" w:space="0" w:color="auto"/>
        <w:left w:val="none" w:sz="0" w:space="0" w:color="auto"/>
        <w:bottom w:val="none" w:sz="0" w:space="0" w:color="auto"/>
        <w:right w:val="none" w:sz="0" w:space="0" w:color="auto"/>
      </w:divBdr>
    </w:div>
    <w:div w:id="1474519434">
      <w:bodyDiv w:val="1"/>
      <w:marLeft w:val="0"/>
      <w:marRight w:val="0"/>
      <w:marTop w:val="0"/>
      <w:marBottom w:val="0"/>
      <w:divBdr>
        <w:top w:val="none" w:sz="0" w:space="0" w:color="auto"/>
        <w:left w:val="none" w:sz="0" w:space="0" w:color="auto"/>
        <w:bottom w:val="none" w:sz="0" w:space="0" w:color="auto"/>
        <w:right w:val="none" w:sz="0" w:space="0" w:color="auto"/>
      </w:divBdr>
    </w:div>
    <w:div w:id="1538202998">
      <w:bodyDiv w:val="1"/>
      <w:marLeft w:val="0"/>
      <w:marRight w:val="0"/>
      <w:marTop w:val="0"/>
      <w:marBottom w:val="0"/>
      <w:divBdr>
        <w:top w:val="none" w:sz="0" w:space="0" w:color="auto"/>
        <w:left w:val="none" w:sz="0" w:space="0" w:color="auto"/>
        <w:bottom w:val="none" w:sz="0" w:space="0" w:color="auto"/>
        <w:right w:val="none" w:sz="0" w:space="0" w:color="auto"/>
      </w:divBdr>
    </w:div>
    <w:div w:id="1554803773">
      <w:bodyDiv w:val="1"/>
      <w:marLeft w:val="0"/>
      <w:marRight w:val="0"/>
      <w:marTop w:val="0"/>
      <w:marBottom w:val="0"/>
      <w:divBdr>
        <w:top w:val="none" w:sz="0" w:space="0" w:color="auto"/>
        <w:left w:val="none" w:sz="0" w:space="0" w:color="auto"/>
        <w:bottom w:val="none" w:sz="0" w:space="0" w:color="auto"/>
        <w:right w:val="none" w:sz="0" w:space="0" w:color="auto"/>
      </w:divBdr>
    </w:div>
    <w:div w:id="1731150332">
      <w:bodyDiv w:val="1"/>
      <w:marLeft w:val="0"/>
      <w:marRight w:val="0"/>
      <w:marTop w:val="0"/>
      <w:marBottom w:val="0"/>
      <w:divBdr>
        <w:top w:val="none" w:sz="0" w:space="0" w:color="auto"/>
        <w:left w:val="none" w:sz="0" w:space="0" w:color="auto"/>
        <w:bottom w:val="none" w:sz="0" w:space="0" w:color="auto"/>
        <w:right w:val="none" w:sz="0" w:space="0" w:color="auto"/>
      </w:divBdr>
    </w:div>
    <w:div w:id="1906720408">
      <w:bodyDiv w:val="1"/>
      <w:marLeft w:val="0"/>
      <w:marRight w:val="0"/>
      <w:marTop w:val="0"/>
      <w:marBottom w:val="0"/>
      <w:divBdr>
        <w:top w:val="none" w:sz="0" w:space="0" w:color="auto"/>
        <w:left w:val="none" w:sz="0" w:space="0" w:color="auto"/>
        <w:bottom w:val="none" w:sz="0" w:space="0" w:color="auto"/>
        <w:right w:val="none" w:sz="0" w:space="0" w:color="auto"/>
      </w:divBdr>
    </w:div>
    <w:div w:id="1912034739">
      <w:bodyDiv w:val="1"/>
      <w:marLeft w:val="0"/>
      <w:marRight w:val="0"/>
      <w:marTop w:val="0"/>
      <w:marBottom w:val="0"/>
      <w:divBdr>
        <w:top w:val="none" w:sz="0" w:space="0" w:color="auto"/>
        <w:left w:val="none" w:sz="0" w:space="0" w:color="auto"/>
        <w:bottom w:val="none" w:sz="0" w:space="0" w:color="auto"/>
        <w:right w:val="none" w:sz="0" w:space="0" w:color="auto"/>
      </w:divBdr>
    </w:div>
    <w:div w:id="2018077637">
      <w:bodyDiv w:val="1"/>
      <w:marLeft w:val="0"/>
      <w:marRight w:val="0"/>
      <w:marTop w:val="0"/>
      <w:marBottom w:val="0"/>
      <w:divBdr>
        <w:top w:val="none" w:sz="0" w:space="0" w:color="auto"/>
        <w:left w:val="none" w:sz="0" w:space="0" w:color="auto"/>
        <w:bottom w:val="none" w:sz="0" w:space="0" w:color="auto"/>
        <w:right w:val="none" w:sz="0" w:space="0" w:color="auto"/>
      </w:divBdr>
    </w:div>
    <w:div w:id="2031223306">
      <w:bodyDiv w:val="1"/>
      <w:marLeft w:val="0"/>
      <w:marRight w:val="0"/>
      <w:marTop w:val="0"/>
      <w:marBottom w:val="0"/>
      <w:divBdr>
        <w:top w:val="none" w:sz="0" w:space="0" w:color="auto"/>
        <w:left w:val="none" w:sz="0" w:space="0" w:color="auto"/>
        <w:bottom w:val="none" w:sz="0" w:space="0" w:color="auto"/>
        <w:right w:val="none" w:sz="0" w:space="0" w:color="auto"/>
      </w:divBdr>
    </w:div>
    <w:div w:id="2034186179">
      <w:bodyDiv w:val="1"/>
      <w:marLeft w:val="0"/>
      <w:marRight w:val="0"/>
      <w:marTop w:val="0"/>
      <w:marBottom w:val="0"/>
      <w:divBdr>
        <w:top w:val="none" w:sz="0" w:space="0" w:color="auto"/>
        <w:left w:val="none" w:sz="0" w:space="0" w:color="auto"/>
        <w:bottom w:val="none" w:sz="0" w:space="0" w:color="auto"/>
        <w:right w:val="none" w:sz="0" w:space="0" w:color="auto"/>
      </w:divBdr>
    </w:div>
    <w:div w:id="21357540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image" Target="media/image3.emf"/><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openxmlformats.org/officeDocument/2006/relationships/image" Target="media/image1.jpeg"/><Relationship Id="rId10"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0752F1-1266-8C44-8CDF-3E656903D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66</Pages>
  <Words>32940</Words>
  <Characters>188752</Characters>
  <Application>Microsoft Macintosh Word</Application>
  <DocSecurity>0</DocSecurity>
  <Lines>2696</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Kielsmeier-Cook</dc:creator>
  <cp:keywords/>
  <dc:description/>
  <cp:lastModifiedBy>Josh Kielsmeier-Cook</cp:lastModifiedBy>
  <cp:revision>5</cp:revision>
  <cp:lastPrinted>2014-10-11T17:09:00Z</cp:lastPrinted>
  <dcterms:created xsi:type="dcterms:W3CDTF">2014-10-30T15:52:00Z</dcterms:created>
  <dcterms:modified xsi:type="dcterms:W3CDTF">2014-11-04T02:43:00Z</dcterms:modified>
</cp:coreProperties>
</file>